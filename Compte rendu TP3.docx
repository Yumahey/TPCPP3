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B7F39" w14:textId="45431237" w:rsidR="00DC0A5F" w:rsidRDefault="00DC0A5F" w:rsidP="00DC0A5F">
      <w:pPr>
        <w:pStyle w:val="MonTitre"/>
        <w:rPr>
          <w:ins w:id="0" w:author="f f" w:date="2019-03-21T15:27:00Z"/>
        </w:rPr>
      </w:pPr>
      <w:ins w:id="1" w:author="f f" w:date="2019-03-21T15:27:00Z">
        <w:r>
          <w:t xml:space="preserve">Compte rendu </w:t>
        </w:r>
        <w:del w:id="2" w:author="33665219185" w:date="2019-12-25T17:22:00Z">
          <w:r w:rsidDel="00ED0A92">
            <w:delText>TPTD : Biprisme de Fresnel</w:delText>
          </w:r>
        </w:del>
      </w:ins>
      <w:ins w:id="3" w:author="33665219185" w:date="2019-12-25T17:22:00Z">
        <w:r w:rsidR="00ED0A92">
          <w:t>TPC++ n°3</w:t>
        </w:r>
      </w:ins>
    </w:p>
    <w:p w14:paraId="0827A74E" w14:textId="6FE1620D" w:rsidR="00A84B7B" w:rsidRDefault="00DC0A5F" w:rsidP="0060204E">
      <w:pPr>
        <w:pStyle w:val="MonTitreSection"/>
        <w:numPr>
          <w:ilvl w:val="0"/>
          <w:numId w:val="5"/>
        </w:numPr>
        <w:textAlignment w:val="auto"/>
        <w:rPr>
          <w:ins w:id="4" w:author="33665219185" w:date="2019-12-25T17:32:00Z"/>
        </w:rPr>
      </w:pPr>
      <w:ins w:id="5" w:author="f f" w:date="2019-03-21T15:27:00Z">
        <w:del w:id="6" w:author="33665219185" w:date="2019-12-25T17:22:00Z">
          <w:r w:rsidDel="00E518BD">
            <w:delText>Introduction</w:delText>
          </w:r>
        </w:del>
      </w:ins>
      <w:ins w:id="7" w:author="33665219185" w:date="2019-12-25T17:22:00Z">
        <w:r w:rsidR="00E518BD">
          <w:t>Description de notre format de fichier</w:t>
        </w:r>
      </w:ins>
    </w:p>
    <w:p w14:paraId="60A5EA5F" w14:textId="2A6B86EB" w:rsidR="00A84B7B" w:rsidRPr="0060204E" w:rsidRDefault="00A84B7B">
      <w:pPr>
        <w:pStyle w:val="MonParagraphe"/>
        <w:rPr>
          <w:ins w:id="8" w:author="f f" w:date="2019-03-21T15:27:00Z"/>
        </w:rPr>
        <w:pPrChange w:id="9" w:author="33665219185" w:date="2019-12-25T18:04:00Z">
          <w:pPr>
            <w:pStyle w:val="MonTitreSection"/>
            <w:numPr>
              <w:numId w:val="5"/>
            </w:numPr>
            <w:textAlignment w:val="auto"/>
          </w:pPr>
        </w:pPrChange>
      </w:pPr>
      <w:ins w:id="10" w:author="33665219185" w:date="2019-12-25T17:41:00Z">
        <w:r>
          <w:t>Pour le format du fichier de sauvegarde</w:t>
        </w:r>
      </w:ins>
      <w:ins w:id="11" w:author="33665219185" w:date="2019-12-25T17:43:00Z">
        <w:r>
          <w:t>/</w:t>
        </w:r>
        <w:r w:rsidR="00B217A0">
          <w:t>restitution des trajets, nous avons fait le choix d’écrire un trajet par ligne, peu importe son type.</w:t>
        </w:r>
      </w:ins>
      <w:ins w:id="12" w:author="33665219185" w:date="2019-12-25T18:04:00Z">
        <w:r w:rsidR="00BA4024">
          <w:t xml:space="preserve"> Un trajet possède obligatoirement en début de ligne une lettre permettant l’identification du type de trajet</w:t>
        </w:r>
      </w:ins>
      <w:ins w:id="13" w:author="33665219185" w:date="2019-12-25T18:05:00Z">
        <w:r w:rsidR="00BA4024">
          <w:t> </w:t>
        </w:r>
      </w:ins>
      <w:ins w:id="14" w:author="33665219185" w:date="2019-12-25T18:04:00Z">
        <w:r w:rsidR="00BA4024">
          <w:t>:</w:t>
        </w:r>
      </w:ins>
      <w:ins w:id="15" w:author="33665219185" w:date="2019-12-25T18:05:00Z">
        <w:r w:rsidR="00BA4024">
          <w:t xml:space="preserve"> S pour simple et C pour composé.</w:t>
        </w:r>
      </w:ins>
      <w:ins w:id="16" w:author="33665219185" w:date="2019-12-25T17:44:00Z">
        <w:r w:rsidR="00B217A0">
          <w:t xml:space="preserve"> Chaque</w:t>
        </w:r>
      </w:ins>
      <w:ins w:id="17" w:author="33665219185" w:date="2019-12-25T18:03:00Z">
        <w:r w:rsidR="00CD58F2">
          <w:t xml:space="preserve"> trajet simple </w:t>
        </w:r>
      </w:ins>
      <w:ins w:id="18" w:author="33665219185" w:date="2019-12-25T18:04:00Z">
        <w:r w:rsidR="00BA4024">
          <w:t>se présente sous la forme suivante :</w:t>
        </w:r>
      </w:ins>
    </w:p>
    <w:p w14:paraId="799FABBE" w14:textId="3F3B7E66" w:rsidR="002A43E9" w:rsidRDefault="002A43E9" w:rsidP="0060204E">
      <w:pPr>
        <w:pStyle w:val="MonParagraphe"/>
        <w:rPr>
          <w:ins w:id="19" w:author="33665219185" w:date="2019-12-25T18:05:00Z"/>
        </w:rPr>
      </w:pPr>
    </w:p>
    <w:tbl>
      <w:tblPr>
        <w:tblStyle w:val="Grilledutableau"/>
        <w:tblW w:w="0" w:type="auto"/>
        <w:tblLook w:val="04A0" w:firstRow="1" w:lastRow="0" w:firstColumn="1" w:lastColumn="0" w:noHBand="0" w:noVBand="1"/>
      </w:tblPr>
      <w:tblGrid>
        <w:gridCol w:w="9628"/>
      </w:tblGrid>
      <w:tr w:rsidR="00135713" w14:paraId="4E95B7A9" w14:textId="77777777" w:rsidTr="00135713">
        <w:trPr>
          <w:ins w:id="20" w:author="33665219185" w:date="2019-12-25T18:07:00Z"/>
        </w:trPr>
        <w:tc>
          <w:tcPr>
            <w:tcW w:w="9628" w:type="dxa"/>
          </w:tcPr>
          <w:p w14:paraId="1BBD7748" w14:textId="33756AC6" w:rsidR="00135713" w:rsidRDefault="003053E8">
            <w:pPr>
              <w:pStyle w:val="MonParagraphe"/>
              <w:ind w:firstLine="0"/>
              <w:jc w:val="center"/>
              <w:rPr>
                <w:ins w:id="21" w:author="33665219185" w:date="2019-12-25T18:07:00Z"/>
              </w:rPr>
              <w:pPrChange w:id="22" w:author="33665219185" w:date="2019-12-25T18:07:00Z">
                <w:pPr>
                  <w:pStyle w:val="MonParagraphe"/>
                  <w:ind w:firstLine="0"/>
                </w:pPr>
              </w:pPrChange>
            </w:pPr>
            <w:ins w:id="23" w:author="33665219185" w:date="2019-12-25T18:10:00Z">
              <w:r>
                <w:t xml:space="preserve">Format d’un </w:t>
              </w:r>
            </w:ins>
            <w:ins w:id="24" w:author="33665219185" w:date="2019-12-25T18:07:00Z">
              <w:r w:rsidR="00135713">
                <w:t>Trajet Simple</w:t>
              </w:r>
            </w:ins>
          </w:p>
        </w:tc>
      </w:tr>
      <w:tr w:rsidR="00135713" w14:paraId="6624A4A8" w14:textId="77777777" w:rsidTr="00135713">
        <w:trPr>
          <w:ins w:id="25" w:author="33665219185" w:date="2019-12-25T18:07:00Z"/>
        </w:trPr>
        <w:tc>
          <w:tcPr>
            <w:tcW w:w="9628" w:type="dxa"/>
          </w:tcPr>
          <w:p w14:paraId="60B3A097" w14:textId="686CEA8A" w:rsidR="00135713" w:rsidRDefault="00135713" w:rsidP="002A43E9">
            <w:pPr>
              <w:pStyle w:val="MonParagraphe"/>
              <w:ind w:firstLine="0"/>
              <w:rPr>
                <w:ins w:id="26" w:author="33665219185" w:date="2019-12-25T18:07:00Z"/>
              </w:rPr>
            </w:pPr>
            <w:ins w:id="27" w:author="33665219185" w:date="2019-12-25T18:07:00Z">
              <w:r>
                <w:t>S VilleDepart1|VilleArrivee1|MoyenTransport1</w:t>
              </w:r>
            </w:ins>
          </w:p>
        </w:tc>
      </w:tr>
    </w:tbl>
    <w:p w14:paraId="36857C47" w14:textId="0CB84C61" w:rsidR="002A43E9" w:rsidRDefault="003845FA">
      <w:pPr>
        <w:pStyle w:val="MonParagraphe"/>
        <w:ind w:firstLine="0"/>
        <w:rPr>
          <w:ins w:id="28" w:author="33665219185" w:date="2019-12-25T18:14:00Z"/>
        </w:rPr>
        <w:pPrChange w:id="29" w:author="33665219185" w:date="2019-12-25T18:07:00Z">
          <w:pPr>
            <w:pStyle w:val="MonParagraphe"/>
          </w:pPr>
        </w:pPrChange>
      </w:pPr>
      <w:ins w:id="30" w:author="33665219185" w:date="2019-12-25T18:14:00Z">
        <w:r>
          <w:t xml:space="preserve">Les caractères </w:t>
        </w:r>
      </w:ins>
      <w:ins w:id="31" w:author="33665219185" w:date="2019-12-25T18:15:00Z">
        <w:r>
          <w:t>| jouent le rôle de séparateur entre les villes et les moyens de transport.</w:t>
        </w:r>
      </w:ins>
      <w:ins w:id="32" w:author="33665219185" w:date="2019-12-25T18:16:00Z">
        <w:r w:rsidR="00070FB8">
          <w:t xml:space="preserve"> Un trajet composé contient N trajets (simples)</w:t>
        </w:r>
      </w:ins>
      <w:ins w:id="33" w:author="33665219185" w:date="2019-12-25T18:18:00Z">
        <w:r w:rsidR="006231A8">
          <w:t>, ce nombre devra apparaître clairement à la suite de l</w:t>
        </w:r>
      </w:ins>
      <w:ins w:id="34" w:author="33665219185" w:date="2019-12-25T18:19:00Z">
        <w:r w:rsidR="006231A8">
          <w:t>’identificateur de trajet composé (lettre C en début de ligne) sans espace.</w:t>
        </w:r>
      </w:ins>
      <w:ins w:id="35" w:author="33665219185" w:date="2019-12-25T18:20:00Z">
        <w:r w:rsidR="006231A8">
          <w:t xml:space="preserve"> Il ne faudra pas répéter la ville de départ entre chaque </w:t>
        </w:r>
      </w:ins>
      <w:ins w:id="36" w:author="33665219185" w:date="2019-12-25T18:22:00Z">
        <w:r w:rsidR="006231A8">
          <w:t xml:space="preserve">trajet simple </w:t>
        </w:r>
      </w:ins>
      <w:ins w:id="37" w:author="33665219185" w:date="2019-12-25T18:20:00Z">
        <w:r w:rsidR="006231A8">
          <w:t xml:space="preserve">composant </w:t>
        </w:r>
      </w:ins>
      <w:ins w:id="38" w:author="33665219185" w:date="2019-12-25T18:21:00Z">
        <w:r w:rsidR="006231A8">
          <w:t>un trajet composé</w:t>
        </w:r>
      </w:ins>
      <w:ins w:id="39" w:author="33665219185" w:date="2019-12-25T18:22:00Z">
        <w:r w:rsidR="006231A8">
          <w:t xml:space="preserve"> car nous considérons qu’elle se propage automatiquement</w:t>
        </w:r>
      </w:ins>
      <w:ins w:id="40" w:author="33665219185" w:date="2019-12-25T18:23:00Z">
        <w:r w:rsidR="00811764">
          <w:t xml:space="preserve"> d’un trajet à l</w:t>
        </w:r>
      </w:ins>
      <w:ins w:id="41" w:author="33665219185" w:date="2019-12-25T18:24:00Z">
        <w:r w:rsidR="00811764">
          <w:t>’autre</w:t>
        </w:r>
      </w:ins>
      <w:ins w:id="42" w:author="33665219185" w:date="2019-12-25T18:22:00Z">
        <w:r w:rsidR="00944813">
          <w:t>, ce qui gagne de l</w:t>
        </w:r>
      </w:ins>
      <w:ins w:id="43" w:author="33665219185" w:date="2019-12-25T18:23:00Z">
        <w:r w:rsidR="00944813">
          <w:t>’espace au niveau de la saisie et assure la cohérence des trajets.</w:t>
        </w:r>
      </w:ins>
    </w:p>
    <w:p w14:paraId="4F3A9C48" w14:textId="77777777" w:rsidR="003845FA" w:rsidRDefault="003845FA">
      <w:pPr>
        <w:pStyle w:val="MonParagraphe"/>
        <w:ind w:firstLine="0"/>
        <w:rPr>
          <w:ins w:id="44" w:author="33665219185" w:date="2019-12-25T18:07:00Z"/>
        </w:rPr>
        <w:pPrChange w:id="45" w:author="33665219185" w:date="2019-12-25T18:07:00Z">
          <w:pPr>
            <w:pStyle w:val="MonParagraphe"/>
          </w:pPr>
        </w:pPrChange>
      </w:pPr>
    </w:p>
    <w:tbl>
      <w:tblPr>
        <w:tblStyle w:val="Grilledutableau"/>
        <w:tblW w:w="0" w:type="auto"/>
        <w:tblLook w:val="04A0" w:firstRow="1" w:lastRow="0" w:firstColumn="1" w:lastColumn="0" w:noHBand="0" w:noVBand="1"/>
      </w:tblPr>
      <w:tblGrid>
        <w:gridCol w:w="9628"/>
      </w:tblGrid>
      <w:tr w:rsidR="00135713" w14:paraId="3D6DAA15" w14:textId="77777777" w:rsidTr="00135713">
        <w:trPr>
          <w:ins w:id="46" w:author="33665219185" w:date="2019-12-25T18:07:00Z"/>
        </w:trPr>
        <w:tc>
          <w:tcPr>
            <w:tcW w:w="9628" w:type="dxa"/>
          </w:tcPr>
          <w:p w14:paraId="6B7688DE" w14:textId="4BF0DE35" w:rsidR="00135713" w:rsidRDefault="00075EB3">
            <w:pPr>
              <w:pStyle w:val="MonParagraphe"/>
              <w:ind w:firstLine="0"/>
              <w:jc w:val="center"/>
              <w:rPr>
                <w:ins w:id="47" w:author="33665219185" w:date="2019-12-25T18:07:00Z"/>
              </w:rPr>
              <w:pPrChange w:id="48" w:author="33665219185" w:date="2019-12-25T18:07:00Z">
                <w:pPr>
                  <w:pStyle w:val="MonParagraphe"/>
                  <w:ind w:firstLine="0"/>
                </w:pPr>
              </w:pPrChange>
            </w:pPr>
            <w:ins w:id="49" w:author="33665219185" w:date="2019-12-25T18:10:00Z">
              <w:r>
                <w:t xml:space="preserve">Format d’un </w:t>
              </w:r>
            </w:ins>
            <w:ins w:id="50" w:author="33665219185" w:date="2019-12-25T18:07:00Z">
              <w:r w:rsidR="00135713">
                <w:t>Trajet Composé</w:t>
              </w:r>
            </w:ins>
          </w:p>
        </w:tc>
      </w:tr>
      <w:tr w:rsidR="00135713" w14:paraId="557C4040" w14:textId="77777777" w:rsidTr="00135713">
        <w:trPr>
          <w:ins w:id="51" w:author="33665219185" w:date="2019-12-25T18:07:00Z"/>
        </w:trPr>
        <w:tc>
          <w:tcPr>
            <w:tcW w:w="9628" w:type="dxa"/>
          </w:tcPr>
          <w:p w14:paraId="3322B4BB" w14:textId="5F108650" w:rsidR="00135713" w:rsidRDefault="00135713" w:rsidP="0060204E">
            <w:pPr>
              <w:pStyle w:val="MonParagraphe"/>
              <w:ind w:firstLine="0"/>
              <w:rPr>
                <w:ins w:id="52" w:author="33665219185" w:date="2019-12-25T18:07:00Z"/>
              </w:rPr>
            </w:pPr>
            <w:ins w:id="53" w:author="33665219185" w:date="2019-12-25T18:08:00Z">
              <w:r>
                <w:t>C</w:t>
              </w:r>
              <w:r w:rsidRPr="00916A3B">
                <w:rPr>
                  <w:color w:val="FF0000"/>
                </w:rPr>
                <w:t>N</w:t>
              </w:r>
              <w:r>
                <w:t xml:space="preserve"> VilleDepart1|VilleArrivee1|MoyenTransport1|VilleArrivee2|….|VilleArriveeN|MoyenTransportN</w:t>
              </w:r>
            </w:ins>
          </w:p>
        </w:tc>
      </w:tr>
    </w:tbl>
    <w:p w14:paraId="06360F47" w14:textId="77777777" w:rsidR="00C95ED1" w:rsidRDefault="00B84809">
      <w:pPr>
        <w:pStyle w:val="MonParagraphe"/>
        <w:ind w:firstLine="0"/>
        <w:rPr>
          <w:ins w:id="54" w:author="33665219185" w:date="2020-01-01T16:07:00Z"/>
        </w:rPr>
        <w:pPrChange w:id="55" w:author="33665219185" w:date="2019-12-25T23:18:00Z">
          <w:pPr>
            <w:pStyle w:val="MonParagraphe"/>
          </w:pPr>
        </w:pPrChange>
      </w:pPr>
      <w:ins w:id="56" w:author="33665219185" w:date="2019-12-25T19:22:00Z">
        <w:r>
          <w:t>Dans le menu, deux options supplémentaires sont apparues</w:t>
        </w:r>
      </w:ins>
      <w:ins w:id="57" w:author="33665219185" w:date="2019-12-25T19:23:00Z">
        <w:r w:rsidR="00F02032">
          <w:t> : la sauvegarde sélective ainsi que la lecture sélective.</w:t>
        </w:r>
      </w:ins>
      <w:ins w:id="58" w:author="33665219185" w:date="2019-12-25T19:24:00Z">
        <w:r w:rsidR="00FE3F4A">
          <w:t xml:space="preserve"> Pour chacune de ces deux options, il est proposé à l’utilisateur de rentrer le nom du fichier en question, puis tous les critères de sélection lui sont proposés</w:t>
        </w:r>
      </w:ins>
      <w:ins w:id="59" w:author="33665219185" w:date="2019-12-25T19:27:00Z">
        <w:r w:rsidR="00FE3F4A">
          <w:t xml:space="preserve"> </w:t>
        </w:r>
      </w:ins>
      <w:ins w:id="60" w:author="33665219185" w:date="2019-12-25T22:55:00Z">
        <w:r w:rsidR="000559A9">
          <w:t>les uns à la suite des autres</w:t>
        </w:r>
      </w:ins>
      <w:ins w:id="61" w:author="33665219185" w:date="2019-12-25T19:27:00Z">
        <w:r w:rsidR="00FE3F4A">
          <w:t>.</w:t>
        </w:r>
        <w:r w:rsidR="00AA73FE">
          <w:t xml:space="preserve"> Nous avons rendu la combinaison des critères possible</w:t>
        </w:r>
      </w:ins>
      <w:ins w:id="62" w:author="33665219185" w:date="2019-12-25T19:28:00Z">
        <w:r w:rsidR="00AA73FE">
          <w:t> : l’utilisateur peut juxtaposer le(s) critère(s) qu</w:t>
        </w:r>
      </w:ins>
      <w:ins w:id="63" w:author="33665219185" w:date="2019-12-25T19:29:00Z">
        <w:r w:rsidR="00AA73FE">
          <w:t xml:space="preserve">’il </w:t>
        </w:r>
      </w:ins>
      <w:ins w:id="64" w:author="33665219185" w:date="2019-12-25T22:55:00Z">
        <w:r w:rsidR="00993355">
          <w:t>désire</w:t>
        </w:r>
      </w:ins>
      <w:ins w:id="65" w:author="33665219185" w:date="2019-12-25T19:29:00Z">
        <w:r w:rsidR="00AA73FE">
          <w:t xml:space="preserve"> pour la sélection ou bien ne pas </w:t>
        </w:r>
      </w:ins>
      <w:ins w:id="66" w:author="33665219185" w:date="2019-12-25T22:56:00Z">
        <w:r w:rsidR="00A25C88">
          <w:t>en appliquer du tout.</w:t>
        </w:r>
      </w:ins>
      <w:ins w:id="67" w:author="33665219185" w:date="2019-12-25T22:58:00Z">
        <w:r w:rsidR="00125154">
          <w:t xml:space="preserve"> Lors de l</w:t>
        </w:r>
      </w:ins>
      <w:ins w:id="68" w:author="33665219185" w:date="2019-12-25T22:59:00Z">
        <w:r w:rsidR="00125154">
          <w:t>a sauvegarde, les trajets sont rajoutés à la fin du fichier ce qui permet de conserver les anciens trajets</w:t>
        </w:r>
      </w:ins>
      <w:ins w:id="69" w:author="33665219185" w:date="2019-12-25T23:00:00Z">
        <w:r w:rsidR="00125154">
          <w:t>.</w:t>
        </w:r>
      </w:ins>
      <w:ins w:id="70" w:author="33665219185" w:date="2019-12-25T23:09:00Z">
        <w:r w:rsidR="003F64EF">
          <w:t xml:space="preserve"> Si le fichier de sauvegarde indiqué n’existe pas, il sera automatiquement crée avec le nom donné</w:t>
        </w:r>
      </w:ins>
      <w:ins w:id="71" w:author="33665219185" w:date="2019-12-25T23:10:00Z">
        <w:r w:rsidR="003F64EF">
          <w:t>.</w:t>
        </w:r>
        <w:r w:rsidR="00D929CF">
          <w:t xml:space="preserve"> En revanche, pour la </w:t>
        </w:r>
      </w:ins>
      <w:ins w:id="72" w:author="33665219185" w:date="2019-12-25T23:11:00Z">
        <w:r w:rsidR="008213E8">
          <w:t>récupération des trajets</w:t>
        </w:r>
      </w:ins>
      <w:ins w:id="73" w:author="33665219185" w:date="2019-12-25T23:10:00Z">
        <w:r w:rsidR="00D929CF">
          <w:t>, si le fichier n’existe pas, un message d’erreur s’affichera sur le terminal pour indiquer que la lecture du fichier souhaité n</w:t>
        </w:r>
      </w:ins>
      <w:ins w:id="74" w:author="33665219185" w:date="2019-12-25T23:11:00Z">
        <w:r w:rsidR="00D929CF">
          <w:t>’a pas pu se dérouler</w:t>
        </w:r>
        <w:r w:rsidR="00DC3112">
          <w:t xml:space="preserve"> correctement</w:t>
        </w:r>
      </w:ins>
      <w:ins w:id="75" w:author="33665219185" w:date="2019-12-25T23:12:00Z">
        <w:r w:rsidR="00DC3112">
          <w:t>.</w:t>
        </w:r>
      </w:ins>
      <w:ins w:id="76" w:author="33665219185" w:date="2019-12-25T23:16:00Z">
        <w:r w:rsidR="006A7EC2">
          <w:t xml:space="preserve"> </w:t>
        </w:r>
      </w:ins>
      <w:ins w:id="77" w:author="33665219185" w:date="2019-12-25T23:28:00Z">
        <w:r w:rsidR="0060204E">
          <w:t xml:space="preserve"> Il n’y a aucune contrainte sur l’ordre des trajets en fonction de leur type</w:t>
        </w:r>
      </w:ins>
      <w:ins w:id="78" w:author="33665219185" w:date="2019-12-25T23:29:00Z">
        <w:r w:rsidR="0060204E">
          <w:t>.</w:t>
        </w:r>
      </w:ins>
      <w:ins w:id="79" w:author="33665219185" w:date="2019-12-26T10:51:00Z">
        <w:r w:rsidR="00192D75">
          <w:t xml:space="preserve"> En ce qui concerne la sélection par indices, le premier trajet porte le numéro </w:t>
        </w:r>
      </w:ins>
      <w:ins w:id="80" w:author="33665219185" w:date="2019-12-26T10:52:00Z">
        <w:r w:rsidR="00192D75">
          <w:t>1 ainsi si l</w:t>
        </w:r>
      </w:ins>
      <w:ins w:id="81" w:author="33665219185" w:date="2019-12-26T10:53:00Z">
        <w:r w:rsidR="00192D75">
          <w:t>’utilisateur veut les n premiers trajets, l’intervalle correspondant sera [1, n].</w:t>
        </w:r>
      </w:ins>
    </w:p>
    <w:p w14:paraId="3F677AEE" w14:textId="77777777" w:rsidR="007D6A82" w:rsidRDefault="007D6A82">
      <w:pPr>
        <w:pStyle w:val="MonParagraphe"/>
        <w:ind w:firstLine="0"/>
        <w:rPr>
          <w:ins w:id="82" w:author="33665219185" w:date="2020-01-01T16:07:00Z"/>
        </w:rPr>
        <w:pPrChange w:id="83" w:author="33665219185" w:date="2019-12-25T23:18:00Z">
          <w:pPr>
            <w:pStyle w:val="MonParagraphe"/>
          </w:pPr>
        </w:pPrChange>
      </w:pPr>
    </w:p>
    <w:p w14:paraId="7FE3D70C" w14:textId="1D05DBC2" w:rsidR="007D6A82" w:rsidRDefault="007D6A82">
      <w:pPr>
        <w:pStyle w:val="MonParagraphe"/>
        <w:ind w:firstLine="0"/>
        <w:pPrChange w:id="84" w:author="33665219185" w:date="2019-12-25T23:18:00Z">
          <w:pPr>
            <w:pStyle w:val="MonParagraphe"/>
          </w:pPr>
        </w:pPrChange>
      </w:pPr>
      <w:ins w:id="85" w:author="33665219185" w:date="2020-01-01T16:07:00Z">
        <w:r>
          <w:t xml:space="preserve">Pour le chargement de trajets, </w:t>
        </w:r>
      </w:ins>
      <w:ins w:id="86" w:author="33665219185" w:date="2020-01-01T16:09:00Z">
        <w:r>
          <w:t xml:space="preserve">notre programme regarde d’abord s’il n’a pas dépassé l’indice de fin </w:t>
        </w:r>
      </w:ins>
      <w:ins w:id="87" w:author="33665219185" w:date="2020-01-01T19:55:00Z">
        <w:r w:rsidR="007E1330">
          <w:t>(</w:t>
        </w:r>
      </w:ins>
      <w:ins w:id="88" w:author="33665219185" w:date="2020-01-01T16:09:00Z">
        <w:r>
          <w:t>s’il est renseigné</w:t>
        </w:r>
      </w:ins>
      <w:ins w:id="89" w:author="33665219185" w:date="2020-01-01T19:55:00Z">
        <w:r w:rsidR="007E1330">
          <w:t>)</w:t>
        </w:r>
      </w:ins>
      <w:ins w:id="90" w:author="33665219185" w:date="2020-01-01T16:09:00Z">
        <w:r>
          <w:t xml:space="preserve"> afin d’éviter de parcourir inutilement la fin du fichier</w:t>
        </w:r>
      </w:ins>
      <w:ins w:id="91" w:author="33665219185" w:date="2020-01-01T16:10:00Z">
        <w:r>
          <w:t xml:space="preserve">. Ensuite, il y a une deuxième vérification sur le numéro de la ligne : il n’est pas nécessaire de lire et stocker les trajets avec un indice inférieur à celui </w:t>
        </w:r>
      </w:ins>
      <w:ins w:id="92" w:author="33665219185" w:date="2020-01-01T16:11:00Z">
        <w:r w:rsidR="00870C75">
          <w:t xml:space="preserve">de la borne minimale </w:t>
        </w:r>
      </w:ins>
      <w:ins w:id="93" w:author="33665219185" w:date="2020-01-01T16:10:00Z">
        <w:r>
          <w:t>demandé</w:t>
        </w:r>
      </w:ins>
      <w:ins w:id="94" w:author="33665219185" w:date="2020-01-01T16:12:00Z">
        <w:r w:rsidR="00870C75">
          <w:t>e</w:t>
        </w:r>
      </w:ins>
      <w:ins w:id="95" w:author="33665219185" w:date="2020-01-01T16:10:00Z">
        <w:r>
          <w:t xml:space="preserve"> donc on peut se contenter de passer à la ligne suivante</w:t>
        </w:r>
      </w:ins>
      <w:ins w:id="96" w:author="33665219185" w:date="2020-01-01T16:11:00Z">
        <w:r w:rsidR="00DB79D1">
          <w:t xml:space="preserve"> si le cas se présente.</w:t>
        </w:r>
      </w:ins>
      <w:ins w:id="97" w:author="33665219185" w:date="2020-01-01T16:12:00Z">
        <w:r w:rsidR="00817909">
          <w:t xml:space="preserve"> </w:t>
        </w:r>
      </w:ins>
      <w:ins w:id="98" w:author="33665219185" w:date="2020-01-01T19:58:00Z">
        <w:r w:rsidR="007E1330">
          <w:t>Une fois que l’indice est vérifié, on se préoccupe de la sélection du type de trajet si elle est spécifiée</w:t>
        </w:r>
      </w:ins>
      <w:ins w:id="99" w:author="33665219185" w:date="2020-01-01T20:00:00Z">
        <w:r w:rsidR="007E1330">
          <w:t>.  En effet, il est facile d’éliminer les types de trajets non voulus en comparant avec l</w:t>
        </w:r>
      </w:ins>
      <w:ins w:id="100" w:author="33665219185" w:date="2020-01-01T20:01:00Z">
        <w:r w:rsidR="007E1330">
          <w:t>’identificateur de type de trajet qui apparaît au début de chaque ligne dans le fichier texte.</w:t>
        </w:r>
      </w:ins>
      <w:ins w:id="101" w:author="33665219185" w:date="2020-01-01T20:02:00Z">
        <w:r w:rsidR="00803301">
          <w:t xml:space="preserve"> Enfin, si tous les critères précédents sont validés, on compare la ville d</w:t>
        </w:r>
      </w:ins>
      <w:ins w:id="102" w:author="33665219185" w:date="2020-01-01T20:03:00Z">
        <w:r w:rsidR="00803301">
          <w:t xml:space="preserve">e départ </w:t>
        </w:r>
      </w:ins>
      <w:ins w:id="103" w:author="33665219185" w:date="2020-01-01T20:04:00Z">
        <w:r w:rsidR="006476C2">
          <w:t xml:space="preserve">voulue </w:t>
        </w:r>
      </w:ins>
      <w:ins w:id="104" w:author="33665219185" w:date="2020-01-01T20:03:00Z">
        <w:r w:rsidR="006476C2">
          <w:t>avec celle en cours</w:t>
        </w:r>
      </w:ins>
      <w:ins w:id="105" w:author="33665219185" w:date="2020-01-01T20:05:00Z">
        <w:r w:rsidR="006476C2">
          <w:t>.</w:t>
        </w:r>
      </w:ins>
      <w:ins w:id="106" w:author="33665219185" w:date="2020-01-01T20:04:00Z">
        <w:r w:rsidR="006476C2">
          <w:t xml:space="preserve"> </w:t>
        </w:r>
      </w:ins>
      <w:ins w:id="107" w:author="33665219185" w:date="2020-01-01T20:05:00Z">
        <w:r w:rsidR="006476C2">
          <w:t>S</w:t>
        </w:r>
      </w:ins>
      <w:ins w:id="108" w:author="33665219185" w:date="2020-01-01T20:04:00Z">
        <w:r w:rsidR="006476C2">
          <w:t xml:space="preserve">i elle passe ce test, on distingue </w:t>
        </w:r>
      </w:ins>
      <w:ins w:id="109" w:author="33665219185" w:date="2020-01-01T20:05:00Z">
        <w:r w:rsidR="006476C2">
          <w:t xml:space="preserve">2 cas : c’est un trajet simple et on a </w:t>
        </w:r>
      </w:ins>
      <w:r w:rsidR="00DB464E">
        <w:t xml:space="preserve">donc </w:t>
      </w:r>
      <w:ins w:id="110" w:author="33665219185" w:date="2020-01-01T20:05:00Z">
        <w:r w:rsidR="006476C2">
          <w:t>accès</w:t>
        </w:r>
      </w:ins>
      <w:r w:rsidR="00DB464E">
        <w:t xml:space="preserve"> directement</w:t>
      </w:r>
      <w:ins w:id="111" w:author="33665219185" w:date="2020-01-01T20:05:00Z">
        <w:r w:rsidR="006476C2">
          <w:t xml:space="preserve"> à la ville d</w:t>
        </w:r>
      </w:ins>
      <w:ins w:id="112" w:author="33665219185" w:date="2020-01-01T20:06:00Z">
        <w:r w:rsidR="006476C2">
          <w:t xml:space="preserve">’arrivée où l’on peut </w:t>
        </w:r>
      </w:ins>
      <w:r w:rsidR="00DB464E">
        <w:t>facilement</w:t>
      </w:r>
      <w:ins w:id="113" w:author="33665219185" w:date="2020-01-01T20:06:00Z">
        <w:r w:rsidR="006476C2">
          <w:t xml:space="preserve"> savoir si c’est celle sélectionnée.</w:t>
        </w:r>
        <w:r w:rsidR="00E86890">
          <w:t xml:space="preserve"> Si c’est un trajet composé, </w:t>
        </w:r>
      </w:ins>
      <w:ins w:id="114" w:author="33665219185" w:date="2020-01-01T20:07:00Z">
        <w:r w:rsidR="00E86890">
          <w:t>un tableau</w:t>
        </w:r>
      </w:ins>
      <w:ins w:id="115" w:author="33665219185" w:date="2020-01-01T20:06:00Z">
        <w:r w:rsidR="00E86890">
          <w:t xml:space="preserve"> temporaire de pointeur</w:t>
        </w:r>
      </w:ins>
      <w:ins w:id="116" w:author="33665219185" w:date="2020-01-01T20:07:00Z">
        <w:r w:rsidR="00E86890">
          <w:t>s de trajets est crée dans lequel sont stockés les trajets intermédiaires</w:t>
        </w:r>
      </w:ins>
      <w:ins w:id="117" w:author="33665219185" w:date="2020-01-01T20:08:00Z">
        <w:r w:rsidR="00E86890">
          <w:t>.</w:t>
        </w:r>
        <w:r w:rsidR="00307722">
          <w:t xml:space="preserve"> Si la ville de d’arrivée n’est pas celle voulue, il y a destruction de la mémoire </w:t>
        </w:r>
        <w:r w:rsidR="00307722">
          <w:lastRenderedPageBreak/>
          <w:t xml:space="preserve">associée </w:t>
        </w:r>
      </w:ins>
      <w:ins w:id="118" w:author="33665219185" w:date="2020-01-01T20:09:00Z">
        <w:r w:rsidR="00307722">
          <w:t xml:space="preserve">au tableau de pointeurs de trajets </w:t>
        </w:r>
      </w:ins>
      <w:ins w:id="119" w:author="33665219185" w:date="2020-01-01T20:08:00Z">
        <w:r w:rsidR="00307722">
          <w:t>sinon on ajoute effectivement au catalogue le trajet composé</w:t>
        </w:r>
      </w:ins>
      <w:r w:rsidR="00DB464E">
        <w:t xml:space="preserve"> préalablement instancié grâce au tableau temporaire.</w:t>
      </w:r>
      <w:ins w:id="120" w:author="33665219185" w:date="2020-01-01T20:10:00Z">
        <w:r w:rsidR="00472018">
          <w:t xml:space="preserve"> Ainsi, il n’y a pas d’occupation d’espace mémoire inutile lors d</w:t>
        </w:r>
      </w:ins>
      <w:r w:rsidR="00472018">
        <w:t>u parcours du fichier de chargement, seuls les trajets correspondant à la sélection (</w:t>
      </w:r>
      <w:r w:rsidR="00CA39A4">
        <w:t xml:space="preserve">à moins que tous les critères soient </w:t>
      </w:r>
      <w:r w:rsidR="00472018">
        <w:t>respectés sauf la ville d’arrivée) sont effectivement crées</w:t>
      </w:r>
      <w:r w:rsidR="00C83CFC">
        <w:t>, ce qui limite l’accès au TAS et nous fait gagner en rapidité.</w:t>
      </w:r>
      <w:bookmarkStart w:id="121" w:name="_GoBack"/>
      <w:bookmarkEnd w:id="121"/>
    </w:p>
    <w:p w14:paraId="24A2C0C6" w14:textId="6816AE3B" w:rsidR="00DC0A5F" w:rsidDel="0015539E" w:rsidRDefault="00FC6974">
      <w:pPr>
        <w:pStyle w:val="MonParagraphe"/>
        <w:ind w:firstLine="0"/>
        <w:rPr>
          <w:ins w:id="122" w:author="f f" w:date="2019-03-21T15:27:00Z"/>
          <w:del w:id="123" w:author="33665219185" w:date="2019-12-25T17:23:00Z"/>
        </w:rPr>
        <w:pPrChange w:id="124" w:author="33665219185" w:date="2019-12-25T23:18:00Z">
          <w:pPr>
            <w:pStyle w:val="MonParagraphe"/>
          </w:pPr>
        </w:pPrChange>
      </w:pPr>
      <w:r>
        <w:t>Pour la sauvegarde des trajets, nous comparons aussi les critères de sélection dans le même ordre que pour le chargement. Cette fois-ci, la vérification des critères est bien plus simple car nous n’avons pas à lire les trajets dans un fichier mais dans le catalogue. Ainsi, une fonction membre nommée ecriture() est surdéfinie pour un trajet simple et pour un trajet composé. Elle permet d’écrire le trajet dans le fichier voulu.</w:t>
      </w:r>
      <w:r w:rsidR="00DC216F">
        <w:t xml:space="preserve"> Nous avons utilisé le  « dynamic cast » afin d’appliquer la méthode d’écriture </w:t>
      </w:r>
      <w:r w:rsidR="007B1C28">
        <w:t>correspondant au type de trajet en cours.</w:t>
      </w:r>
      <w:ins w:id="125" w:author="f f" w:date="2019-03-21T15:27:00Z">
        <w:del w:id="126" w:author="33665219185" w:date="2019-12-25T17:23:00Z">
          <w:r w:rsidR="00DC0A5F" w:rsidDel="0015539E">
            <w:delText xml:space="preserve">Au cours de ce TPTD, nous allons nous intéresser au phénomène d’interférence entre deux ondes électromagnétiques se propageant librement dans un milieu homogène d’indice </w:delTex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C0A5F" w:rsidDel="0015539E">
            <w:delText xml:space="preserve">. Pour que ces deux ondes puissent interférer, il est nécessaire qu’elles soient de même fréquence et cohérentes (c’est-à-dire qu’elles aient un déphasage constant). Afin de remplir cette deuxième condition, nous allons utiliser une seule source lumineuse (laser) dont nous diviserons le faisceau en deux : pour cela, nous avons à notre disposition un biprisme de Fresnel, constitué de 2 prismes en verre identiques accolés par l’une de leur face et d’indice </w:delText>
          </w:r>
          <m:oMath>
            <m:sSub>
              <m:sSubPr>
                <m:ctrlPr>
                  <w:rPr>
                    <w:rFonts w:ascii="Cambria Math" w:hAnsi="Cambria Math"/>
                    <w:i/>
                  </w:rPr>
                </m:ctrlPr>
              </m:sSubPr>
              <m:e>
                <m:r>
                  <w:rPr>
                    <w:rFonts w:ascii="Cambria Math" w:hAnsi="Cambria Math"/>
                  </w:rPr>
                  <m:t>n</m:t>
                </m:r>
              </m:e>
              <m:sub>
                <m:r>
                  <w:rPr>
                    <w:rFonts w:ascii="Cambria Math" w:hAnsi="Cambria Math"/>
                  </w:rPr>
                  <m:t>v</m:t>
                </m:r>
              </m:sub>
            </m:sSub>
          </m:oMath>
          <w:r w:rsidR="00DC0A5F" w:rsidDel="0015539E">
            <w:delText>, qui divise spatialement le front d’onde incident pour ensuite faire interférer les 2 ondes secondaires qui sont alors bien cohérentes.</w:delText>
          </w:r>
        </w:del>
      </w:ins>
    </w:p>
    <w:p w14:paraId="12CA22B5" w14:textId="0AF4604A" w:rsidR="00DC0A5F" w:rsidDel="0015539E" w:rsidRDefault="00DC0A5F">
      <w:pPr>
        <w:pStyle w:val="MonParagraphe"/>
        <w:ind w:firstLine="0"/>
        <w:rPr>
          <w:ins w:id="127" w:author="f f" w:date="2019-03-21T15:27:00Z"/>
          <w:del w:id="128" w:author="33665219185" w:date="2019-12-25T17:23:00Z"/>
        </w:rPr>
        <w:pPrChange w:id="129" w:author="33665219185" w:date="2019-12-25T23:18:00Z">
          <w:pPr>
            <w:pStyle w:val="MonParagraphe"/>
          </w:pPr>
        </w:pPrChange>
      </w:pPr>
      <w:ins w:id="130" w:author="f f" w:date="2019-03-21T15:27:00Z">
        <w:del w:id="131" w:author="33665219185" w:date="2019-12-25T17:23:00Z">
          <w:r w:rsidDel="0015539E">
            <w:delText>Dans un premier temps, nous nous intéresserons aux interférences produites par deux ondes sphériques (la source est à distance finie du biprisme) et ensuite nous verrons les interférences produites par deux ondes planes (la source est située à l’infini).</w:delText>
          </w:r>
        </w:del>
      </w:ins>
    </w:p>
    <w:p w14:paraId="6FA224C3" w14:textId="77777777" w:rsidR="00DC0A5F" w:rsidRDefault="00DC0A5F">
      <w:pPr>
        <w:pStyle w:val="MonParagraphe"/>
        <w:ind w:firstLine="0"/>
        <w:rPr>
          <w:ins w:id="132" w:author="f f" w:date="2019-03-21T15:27:00Z"/>
        </w:rPr>
        <w:pPrChange w:id="133" w:author="33665219185" w:date="2019-12-25T23:18:00Z">
          <w:pPr>
            <w:pStyle w:val="MonParagraphe"/>
          </w:pPr>
        </w:pPrChange>
      </w:pPr>
    </w:p>
    <w:p w14:paraId="448CB7B5" w14:textId="77777777" w:rsidR="0060204E" w:rsidRDefault="0060204E" w:rsidP="00DC0A5F">
      <w:pPr>
        <w:pStyle w:val="MonTitreSection"/>
        <w:numPr>
          <w:ilvl w:val="0"/>
          <w:numId w:val="5"/>
        </w:numPr>
        <w:textAlignment w:val="auto"/>
        <w:rPr>
          <w:ins w:id="134" w:author="33665219185" w:date="2019-12-25T23:26:00Z"/>
        </w:rPr>
      </w:pPr>
      <w:ins w:id="135" w:author="33665219185" w:date="2019-12-25T23:24:00Z">
        <w:r>
          <w:t xml:space="preserve">Contenu de notre fichier </w:t>
        </w:r>
      </w:ins>
      <w:ins w:id="136" w:author="33665219185" w:date="2019-12-25T23:25:00Z">
        <w:r>
          <w:t>« </w:t>
        </w:r>
      </w:ins>
      <w:ins w:id="137" w:author="33665219185" w:date="2019-12-25T23:24:00Z">
        <w:r>
          <w:t>demo</w:t>
        </w:r>
      </w:ins>
      <w:ins w:id="138" w:author="33665219185" w:date="2019-12-25T23:25:00Z">
        <w:r>
          <w:t> »</w:t>
        </w:r>
      </w:ins>
    </w:p>
    <w:p w14:paraId="1F602F9C" w14:textId="77777777" w:rsidR="0060204E" w:rsidRPr="00FD1357" w:rsidRDefault="0060204E">
      <w:pPr>
        <w:pStyle w:val="MonParagraphe"/>
        <w:rPr>
          <w:ins w:id="139" w:author="33665219185" w:date="2019-12-25T23:25:00Z"/>
        </w:rPr>
        <w:pPrChange w:id="140" w:author="33665219185" w:date="2019-12-25T23:26:00Z">
          <w:pPr>
            <w:pStyle w:val="MonTitreSection"/>
            <w:numPr>
              <w:numId w:val="5"/>
            </w:numPr>
            <w:textAlignment w:val="auto"/>
          </w:pPr>
        </w:pPrChange>
      </w:pPr>
    </w:p>
    <w:p w14:paraId="657C2926" w14:textId="09266400" w:rsidR="0060204E" w:rsidRDefault="0060204E">
      <w:pPr>
        <w:pStyle w:val="Lgende"/>
        <w:keepNext/>
        <w:jc w:val="left"/>
        <w:rPr>
          <w:ins w:id="141" w:author="33665219185" w:date="2019-12-25T23:27:00Z"/>
        </w:rPr>
        <w:pPrChange w:id="142" w:author="33665219185" w:date="2019-12-25T23:27:00Z">
          <w:pPr>
            <w:pStyle w:val="Lgende"/>
          </w:pPr>
        </w:pPrChange>
      </w:pPr>
      <w:ins w:id="143" w:author="33665219185" w:date="2019-12-25T23:27:00Z">
        <w:r>
          <w:t xml:space="preserve">Figure </w:t>
        </w:r>
        <w:r>
          <w:fldChar w:fldCharType="begin"/>
        </w:r>
        <w:r>
          <w:instrText xml:space="preserve"> SEQ Figure \* ARABIC </w:instrText>
        </w:r>
      </w:ins>
      <w:r>
        <w:fldChar w:fldCharType="separate"/>
      </w:r>
      <w:ins w:id="144" w:author="33665219185" w:date="2019-12-25T23:27:00Z">
        <w:r>
          <w:rPr>
            <w:noProof/>
          </w:rPr>
          <w:t>1</w:t>
        </w:r>
        <w:r>
          <w:fldChar w:fldCharType="end"/>
        </w:r>
        <w:r>
          <w:t> : Capture d’écran du fichier demo</w:t>
        </w:r>
      </w:ins>
    </w:p>
    <w:p w14:paraId="3A6930B8" w14:textId="65DC67A4" w:rsidR="00DC0A5F" w:rsidRDefault="0060204E">
      <w:pPr>
        <w:pStyle w:val="MonTitreSection"/>
        <w:numPr>
          <w:ilvl w:val="0"/>
          <w:numId w:val="0"/>
        </w:numPr>
        <w:textAlignment w:val="auto"/>
        <w:rPr>
          <w:ins w:id="145" w:author="f f" w:date="2019-03-21T15:27:00Z"/>
        </w:rPr>
        <w:pPrChange w:id="146" w:author="33665219185" w:date="2019-12-25T23:25:00Z">
          <w:pPr>
            <w:pStyle w:val="MonTitreSection"/>
            <w:numPr>
              <w:numId w:val="5"/>
            </w:numPr>
            <w:textAlignment w:val="auto"/>
          </w:pPr>
        </w:pPrChange>
      </w:pPr>
      <w:ins w:id="147" w:author="33665219185" w:date="2019-12-25T23:25:00Z">
        <w:r>
          <w:rPr>
            <w:noProof/>
          </w:rPr>
          <w:drawing>
            <wp:inline distT="0" distB="0" distL="0" distR="0" wp14:anchorId="5380F5B7" wp14:editId="726B7479">
              <wp:extent cx="6664948" cy="95885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969" t="16049" r="13468" b="65135"/>
                      <a:stretch/>
                    </pic:blipFill>
                    <pic:spPr bwMode="auto">
                      <a:xfrm>
                        <a:off x="0" y="0"/>
                        <a:ext cx="6674822" cy="960271"/>
                      </a:xfrm>
                      <a:prstGeom prst="rect">
                        <a:avLst/>
                      </a:prstGeom>
                      <a:ln>
                        <a:noFill/>
                      </a:ln>
                      <a:extLst>
                        <a:ext uri="{53640926-AAD7-44D8-BBD7-CCE9431645EC}">
                          <a14:shadowObscured xmlns:a14="http://schemas.microsoft.com/office/drawing/2010/main"/>
                        </a:ext>
                      </a:extLst>
                    </pic:spPr>
                  </pic:pic>
                </a:graphicData>
              </a:graphic>
            </wp:inline>
          </w:drawing>
        </w:r>
      </w:ins>
      <w:ins w:id="148" w:author="f f" w:date="2019-03-21T15:27:00Z">
        <w:del w:id="149" w:author="33665219185" w:date="2019-12-25T23:23:00Z">
          <w:r w:rsidR="00DC0A5F" w:rsidDel="0060204E">
            <w:delText>Source ponctuelle à distance finie – Ondes sphériques</w:delText>
          </w:r>
        </w:del>
      </w:ins>
    </w:p>
    <w:p w14:paraId="707EE1A0" w14:textId="5C5C6084" w:rsidR="00DC0A5F" w:rsidDel="0060204E" w:rsidRDefault="00DC0A5F" w:rsidP="00DC0A5F">
      <w:pPr>
        <w:pStyle w:val="MonParagraphe"/>
        <w:rPr>
          <w:ins w:id="150" w:author="f f" w:date="2019-03-21T15:27:00Z"/>
          <w:del w:id="151" w:author="33665219185" w:date="2019-12-25T23:24:00Z"/>
        </w:rPr>
      </w:pPr>
      <w:ins w:id="152" w:author="f f" w:date="2019-03-21T15:27:00Z">
        <w:del w:id="153" w:author="33665219185" w:date="2019-12-25T23:24:00Z">
          <w:r w:rsidDel="0060204E">
            <w:rPr>
              <w:noProof/>
            </w:rPr>
            <mc:AlternateContent>
              <mc:Choice Requires="wps">
                <w:drawing>
                  <wp:anchor distT="45720" distB="45720" distL="114300" distR="114300" simplePos="0" relativeHeight="251672576" behindDoc="0" locked="0" layoutInCell="1" allowOverlap="1" wp14:anchorId="2061A35D" wp14:editId="7797F213">
                    <wp:simplePos x="0" y="0"/>
                    <wp:positionH relativeFrom="column">
                      <wp:posOffset>4408170</wp:posOffset>
                    </wp:positionH>
                    <wp:positionV relativeFrom="paragraph">
                      <wp:posOffset>257175</wp:posOffset>
                    </wp:positionV>
                    <wp:extent cx="830580" cy="493395"/>
                    <wp:effectExtent l="0" t="0" r="26670" b="22860"/>
                    <wp:wrapNone/>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472440"/>
                            </a:xfrm>
                            <a:prstGeom prst="rect">
                              <a:avLst/>
                            </a:prstGeom>
                            <a:solidFill>
                              <a:srgbClr val="FFFFFF"/>
                            </a:solidFill>
                            <a:ln w="9525">
                              <a:solidFill>
                                <a:srgbClr val="000000"/>
                              </a:solidFill>
                              <a:miter lim="800000"/>
                              <a:headEnd/>
                              <a:tailEnd/>
                            </a:ln>
                          </wps:spPr>
                          <wps:txbx>
                            <w:txbxContent>
                              <w:p w14:paraId="72EF263B" w14:textId="77777777" w:rsidR="00462C09" w:rsidRDefault="00462C09" w:rsidP="00DC0A5F">
                                <w:pPr>
                                  <w:jc w:val="center"/>
                                  <w:rPr>
                                    <w:rFonts w:asciiTheme="minorHAnsi" w:hAnsiTheme="minorHAnsi" w:cstheme="minorHAnsi"/>
                                  </w:rPr>
                                </w:pPr>
                                <w:r>
                                  <w:rPr>
                                    <w:rFonts w:asciiTheme="minorHAnsi" w:hAnsiTheme="minorHAnsi" w:cstheme="minorHAnsi"/>
                                  </w:rPr>
                                  <w:t>Polariseur rectiligne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061A35D" id="_x0000_t202" coordsize="21600,21600" o:spt="202" path="m,l,21600r21600,l21600,xe">
                    <v:stroke joinstyle="miter"/>
                    <v:path gradientshapeok="t" o:connecttype="rect"/>
                  </v:shapetype>
                  <v:shape id="Zone de texte 245" o:spid="_x0000_s1026" type="#_x0000_t202" style="position:absolute;left:0;text-align:left;margin-left:347.1pt;margin-top:20.25pt;width:65.4pt;height:38.8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">
                    <v:textbox style="mso-fit-shape-to-text:t">
                      <w:txbxContent>
                        <w:p w14:paraId="72EF263B" w14:textId="77777777" w:rsidR="00462C09" w:rsidRDefault="00462C09" w:rsidP="00DC0A5F">
                          <w:pPr>
                            <w:jc w:val="center"/>
                            <w:rPr>
                              <w:rFonts w:asciiTheme="minorHAnsi" w:hAnsiTheme="minorHAnsi" w:cstheme="minorHAnsi"/>
                            </w:rPr>
                          </w:pPr>
                          <w:r>
                            <w:rPr>
                              <w:rFonts w:asciiTheme="minorHAnsi" w:hAnsiTheme="minorHAnsi" w:cstheme="minorHAnsi"/>
                            </w:rPr>
                            <w:t>Polariseur rectiligne</w:t>
                          </w:r>
                        </w:p>
                      </w:txbxContent>
                    </v:textbox>
                  </v:shape>
                </w:pict>
              </mc:Fallback>
            </mc:AlternateContent>
          </w:r>
          <w:r w:rsidDel="0060204E">
            <w:rPr>
              <w:noProof/>
            </w:rPr>
            <mc:AlternateContent>
              <mc:Choice Requires="wps">
                <w:drawing>
                  <wp:anchor distT="45720" distB="45720" distL="114300" distR="114300" simplePos="0" relativeHeight="251673600" behindDoc="0" locked="0" layoutInCell="1" allowOverlap="1" wp14:anchorId="5CC4DED5" wp14:editId="1DC8CDCF">
                    <wp:simplePos x="0" y="0"/>
                    <wp:positionH relativeFrom="column">
                      <wp:posOffset>5589270</wp:posOffset>
                    </wp:positionH>
                    <wp:positionV relativeFrom="paragraph">
                      <wp:posOffset>295275</wp:posOffset>
                    </wp:positionV>
                    <wp:extent cx="701040" cy="493395"/>
                    <wp:effectExtent l="0" t="0" r="22860" b="22860"/>
                    <wp:wrapNone/>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5B9A91EE" w14:textId="77777777" w:rsidR="00462C09" w:rsidRDefault="00462C09" w:rsidP="00DC0A5F">
                                <w:pPr>
                                  <w:jc w:val="center"/>
                                  <w:rPr>
                                    <w:rFonts w:asciiTheme="minorHAnsi" w:hAnsiTheme="minorHAnsi" w:cstheme="minorHAnsi"/>
                                  </w:rPr>
                                </w:pPr>
                                <w:r>
                                  <w:rPr>
                                    <w:rFonts w:asciiTheme="minorHAnsi" w:hAnsiTheme="minorHAnsi" w:cstheme="minorHAnsi"/>
                                  </w:rPr>
                                  <w:t>Laser (rouge)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4DED5" id="Zone de texte 244" o:spid="_x0000_s1027" type="#_x0000_t202" style="position:absolute;left:0;text-align:left;margin-left:440.1pt;margin-top:23.25pt;width:55.2pt;height:38.85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">
                    <v:textbox style="mso-fit-shape-to-text:t">
                      <w:txbxContent>
                        <w:p w14:paraId="5B9A91EE" w14:textId="77777777" w:rsidR="00462C09" w:rsidRDefault="00462C09" w:rsidP="00DC0A5F">
                          <w:pPr>
                            <w:jc w:val="center"/>
                            <w:rPr>
                              <w:rFonts w:asciiTheme="minorHAnsi" w:hAnsiTheme="minorHAnsi" w:cstheme="minorHAnsi"/>
                            </w:rPr>
                          </w:pPr>
                          <w:r>
                            <w:rPr>
                              <w:rFonts w:asciiTheme="minorHAnsi" w:hAnsiTheme="minorHAnsi" w:cstheme="minorHAnsi"/>
                            </w:rPr>
                            <w:t>Laser (rouge)</w:t>
                          </w:r>
                        </w:p>
                      </w:txbxContent>
                    </v:textbox>
                  </v:shape>
                </w:pict>
              </mc:Fallback>
            </mc:AlternateContent>
          </w:r>
          <w:r w:rsidDel="0060204E">
            <w:delText xml:space="preserve">Dans cette partie nous allons étudier le phénomène d’interférence entre 2 ondes sphériques. Pour cela, nous utiliserons le montage suivant : </w:delText>
          </w:r>
        </w:del>
      </w:ins>
    </w:p>
    <w:p w14:paraId="4EA2AEB6" w14:textId="412F8304" w:rsidR="00DC0A5F" w:rsidDel="0060204E" w:rsidRDefault="00DC0A5F" w:rsidP="00DC0A5F">
      <w:pPr>
        <w:pStyle w:val="MonParagraphe"/>
        <w:rPr>
          <w:ins w:id="154" w:author="f f" w:date="2019-03-21T15:27:00Z"/>
          <w:del w:id="155" w:author="33665219185" w:date="2019-12-25T23:24:00Z"/>
        </w:rPr>
      </w:pPr>
      <w:ins w:id="156" w:author="f f" w:date="2019-03-21T15:27:00Z">
        <w:del w:id="157" w:author="33665219185" w:date="2019-12-25T23:24:00Z">
          <w:r w:rsidDel="0060204E">
            <w:rPr>
              <w:noProof/>
            </w:rPr>
            <w:drawing>
              <wp:anchor distT="0" distB="0" distL="114300" distR="114300" simplePos="0" relativeHeight="251663360" behindDoc="0" locked="0" layoutInCell="1" allowOverlap="1" wp14:anchorId="07A56620" wp14:editId="2B47110D">
                <wp:simplePos x="0" y="0"/>
                <wp:positionH relativeFrom="margin">
                  <wp:align>center</wp:align>
                </wp:positionH>
                <wp:positionV relativeFrom="paragraph">
                  <wp:posOffset>546735</wp:posOffset>
                </wp:positionV>
                <wp:extent cx="5577205" cy="1644015"/>
                <wp:effectExtent l="0" t="0" r="4445" b="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205" cy="1644015"/>
                        </a:xfrm>
                        <a:prstGeom prst="rect">
                          <a:avLst/>
                        </a:prstGeom>
                        <a:noFill/>
                      </pic:spPr>
                    </pic:pic>
                  </a:graphicData>
                </a:graphic>
                <wp14:sizeRelH relativeFrom="margin">
                  <wp14:pctWidth>0</wp14:pctWidth>
                </wp14:sizeRelH>
                <wp14:sizeRelV relativeFrom="margin">
                  <wp14:pctHeight>0</wp14:pctHeight>
                </wp14:sizeRelV>
              </wp:anchor>
            </w:drawing>
          </w:r>
          <w:r w:rsidDel="0060204E">
            <w:rPr>
              <w:noProof/>
            </w:rPr>
            <mc:AlternateContent>
              <mc:Choice Requires="wps">
                <w:drawing>
                  <wp:anchor distT="0" distB="0" distL="114300" distR="114300" simplePos="0" relativeHeight="251664384" behindDoc="0" locked="0" layoutInCell="1" allowOverlap="1" wp14:anchorId="6F4B9DCF" wp14:editId="017C82A8">
                    <wp:simplePos x="0" y="0"/>
                    <wp:positionH relativeFrom="column">
                      <wp:posOffset>765810</wp:posOffset>
                    </wp:positionH>
                    <wp:positionV relativeFrom="paragraph">
                      <wp:posOffset>377190</wp:posOffset>
                    </wp:positionV>
                    <wp:extent cx="22860" cy="586740"/>
                    <wp:effectExtent l="76200" t="0" r="72390" b="60960"/>
                    <wp:wrapNone/>
                    <wp:docPr id="242" name="Connecteur droit avec flèche 242"/>
                    <wp:cNvGraphicFramePr/>
                    <a:graphic xmlns:a="http://schemas.openxmlformats.org/drawingml/2006/main">
                      <a:graphicData uri="http://schemas.microsoft.com/office/word/2010/wordprocessingShape">
                        <wps:wsp>
                          <wps:cNvCnPr/>
                          <wps:spPr>
                            <a:xfrm flipH="1">
                              <a:off x="0" y="0"/>
                              <a:ext cx="22860" cy="586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B3ED26" id="_x0000_t32" coordsize="21600,21600" o:spt="32" o:oned="t" path="m,l21600,21600e" filled="f">
                    <v:path arrowok="t" fillok="f" o:connecttype="none"/>
                    <o:lock v:ext="edit" shapetype="t"/>
                  </v:shapetype>
                  <v:shape id="Connecteur droit avec flèche 242" o:spid="_x0000_s1026" type="#_x0000_t32" style="position:absolute;margin-left:60.3pt;margin-top:29.7pt;width:1.8pt;height:46.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5408" behindDoc="0" locked="0" layoutInCell="1" allowOverlap="1" wp14:anchorId="42F1F347" wp14:editId="626D22D6">
                    <wp:simplePos x="0" y="0"/>
                    <wp:positionH relativeFrom="column">
                      <wp:posOffset>1764030</wp:posOffset>
                    </wp:positionH>
                    <wp:positionV relativeFrom="paragraph">
                      <wp:posOffset>415290</wp:posOffset>
                    </wp:positionV>
                    <wp:extent cx="45720" cy="762000"/>
                    <wp:effectExtent l="76200" t="0" r="49530" b="57150"/>
                    <wp:wrapNone/>
                    <wp:docPr id="241" name="Connecteur droit avec flèche 241"/>
                    <wp:cNvGraphicFramePr/>
                    <a:graphic xmlns:a="http://schemas.openxmlformats.org/drawingml/2006/main">
                      <a:graphicData uri="http://schemas.microsoft.com/office/word/2010/wordprocessingShape">
                        <wps:wsp>
                          <wps:cNvCnPr/>
                          <wps:spPr>
                            <a:xfrm flipH="1">
                              <a:off x="0" y="0"/>
                              <a:ext cx="45085" cy="762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EABCB4" id="Connecteur droit avec flèche 241" o:spid="_x0000_s1026" type="#_x0000_t32" style="position:absolute;margin-left:138.9pt;margin-top:32.7pt;width:3.6pt;height:60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6432" behindDoc="0" locked="0" layoutInCell="1" allowOverlap="1" wp14:anchorId="570EC5FB" wp14:editId="463FA98B">
                    <wp:simplePos x="0" y="0"/>
                    <wp:positionH relativeFrom="column">
                      <wp:posOffset>3752850</wp:posOffset>
                    </wp:positionH>
                    <wp:positionV relativeFrom="paragraph">
                      <wp:posOffset>361950</wp:posOffset>
                    </wp:positionV>
                    <wp:extent cx="594360" cy="548640"/>
                    <wp:effectExtent l="0" t="0" r="72390" b="60960"/>
                    <wp:wrapNone/>
                    <wp:docPr id="240" name="Connecteur droit avec flèche 240"/>
                    <wp:cNvGraphicFramePr/>
                    <a:graphic xmlns:a="http://schemas.openxmlformats.org/drawingml/2006/main">
                      <a:graphicData uri="http://schemas.microsoft.com/office/word/2010/wordprocessingShape">
                        <wps:wsp>
                          <wps:cNvCnPr/>
                          <wps:spPr>
                            <a:xfrm>
                              <a:off x="0" y="0"/>
                              <a:ext cx="594360" cy="5486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16B302" id="Connecteur droit avec flèche 240" o:spid="_x0000_s1026" type="#_x0000_t32" style="position:absolute;margin-left:295.5pt;margin-top:28.5pt;width:46.8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7456" behindDoc="0" locked="0" layoutInCell="1" allowOverlap="1" wp14:anchorId="6CCE0A31" wp14:editId="3DA8DD67">
                    <wp:simplePos x="0" y="0"/>
                    <wp:positionH relativeFrom="column">
                      <wp:posOffset>4826635</wp:posOffset>
                    </wp:positionH>
                    <wp:positionV relativeFrom="paragraph">
                      <wp:posOffset>202565</wp:posOffset>
                    </wp:positionV>
                    <wp:extent cx="45720" cy="777240"/>
                    <wp:effectExtent l="76200" t="0" r="49530" b="60960"/>
                    <wp:wrapNone/>
                    <wp:docPr id="239" name="Connecteur droit avec flèche 239"/>
                    <wp:cNvGraphicFramePr/>
                    <a:graphic xmlns:a="http://schemas.openxmlformats.org/drawingml/2006/main">
                      <a:graphicData uri="http://schemas.microsoft.com/office/word/2010/wordprocessingShape">
                        <wps:wsp>
                          <wps:cNvCnPr/>
                          <wps:spPr>
                            <a:xfrm flipH="1">
                              <a:off x="0" y="0"/>
                              <a:ext cx="45085" cy="7772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33C937" id="Connecteur droit avec flèche 239" o:spid="_x0000_s1026" type="#_x0000_t32" style="position:absolute;margin-left:380.05pt;margin-top:15.95pt;width:3.6pt;height:61.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8480" behindDoc="0" locked="0" layoutInCell="1" allowOverlap="1" wp14:anchorId="3769FC1A" wp14:editId="55098D4B">
                    <wp:simplePos x="0" y="0"/>
                    <wp:positionH relativeFrom="column">
                      <wp:posOffset>5299710</wp:posOffset>
                    </wp:positionH>
                    <wp:positionV relativeFrom="paragraph">
                      <wp:posOffset>323850</wp:posOffset>
                    </wp:positionV>
                    <wp:extent cx="350520" cy="662940"/>
                    <wp:effectExtent l="38100" t="0" r="30480" b="60960"/>
                    <wp:wrapNone/>
                    <wp:docPr id="238" name="Connecteur droit avec flèche 238"/>
                    <wp:cNvGraphicFramePr/>
                    <a:graphic xmlns:a="http://schemas.openxmlformats.org/drawingml/2006/main">
                      <a:graphicData uri="http://schemas.microsoft.com/office/word/2010/wordprocessingShape">
                        <wps:wsp>
                          <wps:cNvCnPr/>
                          <wps:spPr>
                            <a:xfrm flipH="1">
                              <a:off x="0" y="0"/>
                              <a:ext cx="350520" cy="6629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417C16" id="Connecteur droit avec flèche 238" o:spid="_x0000_s1026" type="#_x0000_t32" style="position:absolute;margin-left:417.3pt;margin-top:25.5pt;width:27.6pt;height:52.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" strokecolor="red" strokeweight="1.5pt">
                    <v:stroke endarrow="block" joinstyle="miter"/>
                  </v:shape>
                </w:pict>
              </mc:Fallback>
            </mc:AlternateContent>
          </w:r>
          <w:r w:rsidDel="0060204E">
            <w:rPr>
              <w:noProof/>
            </w:rPr>
            <mc:AlternateContent>
              <mc:Choice Requires="wps">
                <w:drawing>
                  <wp:anchor distT="45720" distB="45720" distL="114300" distR="114300" simplePos="0" relativeHeight="251669504" behindDoc="0" locked="0" layoutInCell="1" allowOverlap="1" wp14:anchorId="77F9467C" wp14:editId="3E2053B9">
                    <wp:simplePos x="0" y="0"/>
                    <wp:positionH relativeFrom="column">
                      <wp:posOffset>445770</wp:posOffset>
                    </wp:positionH>
                    <wp:positionV relativeFrom="paragraph">
                      <wp:posOffset>149225</wp:posOffset>
                    </wp:positionV>
                    <wp:extent cx="701040" cy="297180"/>
                    <wp:effectExtent l="0" t="0" r="22860" b="18415"/>
                    <wp:wrapNone/>
                    <wp:docPr id="237" name="Zone de texte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6385"/>
                            </a:xfrm>
                            <a:prstGeom prst="rect">
                              <a:avLst/>
                            </a:prstGeom>
                            <a:solidFill>
                              <a:srgbClr val="FFFFFF"/>
                            </a:solidFill>
                            <a:ln w="9525">
                              <a:solidFill>
                                <a:srgbClr val="000000"/>
                              </a:solidFill>
                              <a:miter lim="800000"/>
                              <a:headEnd/>
                              <a:tailEnd/>
                            </a:ln>
                          </wps:spPr>
                          <wps:txbx>
                            <w:txbxContent>
                              <w:p w14:paraId="53DD31E6" w14:textId="77777777" w:rsidR="00462C09" w:rsidRDefault="00462C09" w:rsidP="00DC0A5F">
                                <w:pPr>
                                  <w:jc w:val="center"/>
                                  <w:rPr>
                                    <w:rFonts w:asciiTheme="minorHAnsi" w:hAnsiTheme="minorHAnsi" w:cstheme="minorHAnsi"/>
                                  </w:rPr>
                                </w:pPr>
                                <w:r>
                                  <w:rPr>
                                    <w:rFonts w:asciiTheme="minorHAnsi" w:hAnsiTheme="minorHAnsi" w:cstheme="minorHAnsi"/>
                                  </w:rPr>
                                  <w:t>Ecran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9467C" id="Zone de texte 237" o:spid="_x0000_s1028" type="#_x0000_t202" style="position:absolute;left:0;text-align:left;margin-left:35.1pt;margin-top:11.75pt;width:55.2pt;height:23.4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">
                    <v:textbox style="mso-fit-shape-to-text:t">
                      <w:txbxContent>
                        <w:p w14:paraId="53DD31E6" w14:textId="77777777" w:rsidR="00462C09" w:rsidRDefault="00462C09" w:rsidP="00DC0A5F">
                          <w:pPr>
                            <w:jc w:val="center"/>
                            <w:rPr>
                              <w:rFonts w:asciiTheme="minorHAnsi" w:hAnsiTheme="minorHAnsi" w:cstheme="minorHAnsi"/>
                            </w:rPr>
                          </w:pPr>
                          <w:r>
                            <w:rPr>
                              <w:rFonts w:asciiTheme="minorHAnsi" w:hAnsiTheme="minorHAnsi" w:cstheme="minorHAnsi"/>
                            </w:rPr>
                            <w:t>Ecran</w:t>
                          </w:r>
                        </w:p>
                      </w:txbxContent>
                    </v:textbox>
                  </v:shape>
                </w:pict>
              </mc:Fallback>
            </mc:AlternateContent>
          </w:r>
          <w:r w:rsidDel="0060204E">
            <w:rPr>
              <w:noProof/>
            </w:rPr>
            <mc:AlternateContent>
              <mc:Choice Requires="wps">
                <w:drawing>
                  <wp:anchor distT="45720" distB="45720" distL="114300" distR="114300" simplePos="0" relativeHeight="251670528" behindDoc="0" locked="0" layoutInCell="1" allowOverlap="1" wp14:anchorId="31120978" wp14:editId="5BBE5F7A">
                    <wp:simplePos x="0" y="0"/>
                    <wp:positionH relativeFrom="column">
                      <wp:posOffset>1459230</wp:posOffset>
                    </wp:positionH>
                    <wp:positionV relativeFrom="paragraph">
                      <wp:posOffset>141605</wp:posOffset>
                    </wp:positionV>
                    <wp:extent cx="701040" cy="297180"/>
                    <wp:effectExtent l="0" t="0" r="22860" b="18415"/>
                    <wp:wrapNone/>
                    <wp:docPr id="236" name="Zone de texte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6385"/>
                            </a:xfrm>
                            <a:prstGeom prst="rect">
                              <a:avLst/>
                            </a:prstGeom>
                            <a:solidFill>
                              <a:srgbClr val="FFFFFF"/>
                            </a:solidFill>
                            <a:ln w="9525">
                              <a:solidFill>
                                <a:srgbClr val="000000"/>
                              </a:solidFill>
                              <a:miter lim="800000"/>
                              <a:headEnd/>
                              <a:tailEnd/>
                            </a:ln>
                          </wps:spPr>
                          <wps:txbx>
                            <w:txbxContent>
                              <w:p w14:paraId="67D0279C" w14:textId="77777777" w:rsidR="00462C09" w:rsidRDefault="00462C09" w:rsidP="00DC0A5F">
                                <w:pPr>
                                  <w:jc w:val="center"/>
                                  <w:rPr>
                                    <w:rFonts w:asciiTheme="minorHAnsi" w:hAnsiTheme="minorHAnsi" w:cstheme="minorHAnsi"/>
                                  </w:rPr>
                                </w:pPr>
                                <w:r>
                                  <w:rPr>
                                    <w:rFonts w:asciiTheme="minorHAnsi" w:hAnsiTheme="minorHAnsi" w:cstheme="minorHAnsi"/>
                                  </w:rPr>
                                  <w:t>Camera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20978" id="Zone de texte 236" o:spid="_x0000_s1029" type="#_x0000_t202" style="position:absolute;left:0;text-align:left;margin-left:114.9pt;margin-top:11.15pt;width:55.2pt;height:23.4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">
                    <v:textbox style="mso-fit-shape-to-text:t">
                      <w:txbxContent>
                        <w:p w14:paraId="67D0279C" w14:textId="77777777" w:rsidR="00462C09" w:rsidRDefault="00462C09" w:rsidP="00DC0A5F">
                          <w:pPr>
                            <w:jc w:val="center"/>
                            <w:rPr>
                              <w:rFonts w:asciiTheme="minorHAnsi" w:hAnsiTheme="minorHAnsi" w:cstheme="minorHAnsi"/>
                            </w:rPr>
                          </w:pPr>
                          <w:r>
                            <w:rPr>
                              <w:rFonts w:asciiTheme="minorHAnsi" w:hAnsiTheme="minorHAnsi" w:cstheme="minorHAnsi"/>
                            </w:rPr>
                            <w:t>Camera</w:t>
                          </w:r>
                        </w:p>
                      </w:txbxContent>
                    </v:textbox>
                  </v:shape>
                </w:pict>
              </mc:Fallback>
            </mc:AlternateContent>
          </w:r>
          <w:r w:rsidDel="0060204E">
            <w:rPr>
              <w:noProof/>
            </w:rPr>
            <mc:AlternateContent>
              <mc:Choice Requires="wps">
                <w:drawing>
                  <wp:anchor distT="45720" distB="45720" distL="114300" distR="114300" simplePos="0" relativeHeight="251671552" behindDoc="0" locked="0" layoutInCell="1" allowOverlap="1" wp14:anchorId="1C021557" wp14:editId="289058E9">
                    <wp:simplePos x="0" y="0"/>
                    <wp:positionH relativeFrom="column">
                      <wp:posOffset>3128010</wp:posOffset>
                    </wp:positionH>
                    <wp:positionV relativeFrom="paragraph">
                      <wp:posOffset>95885</wp:posOffset>
                    </wp:positionV>
                    <wp:extent cx="754380" cy="297180"/>
                    <wp:effectExtent l="0" t="0" r="26670" b="18415"/>
                    <wp:wrapNone/>
                    <wp:docPr id="235" name="Zone de texte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86385"/>
                            </a:xfrm>
                            <a:prstGeom prst="rect">
                              <a:avLst/>
                            </a:prstGeom>
                            <a:solidFill>
                              <a:srgbClr val="FFFFFF"/>
                            </a:solidFill>
                            <a:ln w="9525">
                              <a:solidFill>
                                <a:srgbClr val="000000"/>
                              </a:solidFill>
                              <a:miter lim="800000"/>
                              <a:headEnd/>
                              <a:tailEnd/>
                            </a:ln>
                          </wps:spPr>
                          <wps:txbx>
                            <w:txbxContent>
                              <w:p w14:paraId="378C6A75" w14:textId="77777777" w:rsidR="00462C09" w:rsidRDefault="00462C09" w:rsidP="00DC0A5F">
                                <w:pPr>
                                  <w:jc w:val="center"/>
                                  <w:rPr>
                                    <w:rFonts w:asciiTheme="minorHAnsi" w:hAnsiTheme="minorHAnsi" w:cstheme="minorHAnsi"/>
                                  </w:rPr>
                                </w:pPr>
                                <w:r>
                                  <w:rPr>
                                    <w:rFonts w:asciiTheme="minorHAnsi" w:hAnsiTheme="minorHAnsi" w:cstheme="minorHAnsi"/>
                                  </w:rPr>
                                  <w:t>Biprisme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21557" id="Zone de texte 235" o:spid="_x0000_s1030" type="#_x0000_t202" style="position:absolute;left:0;text-align:left;margin-left:246.3pt;margin-top:7.55pt;width:59.4pt;height:23.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">
                    <v:textbox style="mso-fit-shape-to-text:t">
                      <w:txbxContent>
                        <w:p w14:paraId="378C6A75" w14:textId="77777777" w:rsidR="00462C09" w:rsidRDefault="00462C09" w:rsidP="00DC0A5F">
                          <w:pPr>
                            <w:jc w:val="center"/>
                            <w:rPr>
                              <w:rFonts w:asciiTheme="minorHAnsi" w:hAnsiTheme="minorHAnsi" w:cstheme="minorHAnsi"/>
                            </w:rPr>
                          </w:pPr>
                          <w:r>
                            <w:rPr>
                              <w:rFonts w:asciiTheme="minorHAnsi" w:hAnsiTheme="minorHAnsi" w:cstheme="minorHAnsi"/>
                            </w:rPr>
                            <w:t>Biprisme</w:t>
                          </w:r>
                        </w:p>
                      </w:txbxContent>
                    </v:textbox>
                  </v:shape>
                </w:pict>
              </mc:Fallback>
            </mc:AlternateContent>
          </w:r>
        </w:del>
      </w:ins>
    </w:p>
    <w:p w14:paraId="5215520F" w14:textId="5AD8AEE0" w:rsidR="00DC0A5F" w:rsidDel="0060204E" w:rsidRDefault="00DC0A5F" w:rsidP="00DC0A5F">
      <w:pPr>
        <w:pStyle w:val="MonParagraphe"/>
        <w:rPr>
          <w:ins w:id="158" w:author="f f" w:date="2019-03-21T15:27:00Z"/>
          <w:del w:id="159" w:author="33665219185" w:date="2019-12-25T23:24:00Z"/>
        </w:rPr>
      </w:pPr>
    </w:p>
    <w:p w14:paraId="16F9F067" w14:textId="45B9BEF6" w:rsidR="00DC0A5F" w:rsidDel="0060204E" w:rsidRDefault="00DC0A5F" w:rsidP="00DC0A5F">
      <w:pPr>
        <w:pStyle w:val="MonParagraphe"/>
        <w:rPr>
          <w:ins w:id="160" w:author="f f" w:date="2019-03-21T15:27:00Z"/>
          <w:del w:id="161" w:author="33665219185" w:date="2019-12-25T23:24:00Z"/>
        </w:rPr>
      </w:pPr>
    </w:p>
    <w:p w14:paraId="0D8868ED" w14:textId="01DFB950" w:rsidR="00DC0A5F" w:rsidDel="0060204E" w:rsidRDefault="00DC0A5F" w:rsidP="00DC0A5F">
      <w:pPr>
        <w:pStyle w:val="MonParagraphe"/>
        <w:rPr>
          <w:ins w:id="162" w:author="f f" w:date="2019-03-21T15:27:00Z"/>
          <w:del w:id="163" w:author="33665219185" w:date="2019-12-25T23:24:00Z"/>
        </w:rPr>
      </w:pPr>
    </w:p>
    <w:p w14:paraId="452E06D7" w14:textId="7ED4F2A6" w:rsidR="00DC0A5F" w:rsidDel="0060204E" w:rsidRDefault="00DC0A5F" w:rsidP="00DC0A5F">
      <w:pPr>
        <w:pStyle w:val="MonParagraphe"/>
        <w:rPr>
          <w:ins w:id="164" w:author="f f" w:date="2019-03-21T15:27:00Z"/>
          <w:del w:id="165" w:author="33665219185" w:date="2019-12-25T23:24:00Z"/>
        </w:rPr>
      </w:pPr>
    </w:p>
    <w:p w14:paraId="11C94F88" w14:textId="6E8C2218" w:rsidR="00DC0A5F" w:rsidDel="0060204E" w:rsidRDefault="00DC0A5F" w:rsidP="00DC0A5F">
      <w:pPr>
        <w:pStyle w:val="MonParagraphe"/>
        <w:rPr>
          <w:ins w:id="166" w:author="f f" w:date="2019-03-21T15:27:00Z"/>
          <w:del w:id="167" w:author="33665219185" w:date="2019-12-25T23:24:00Z"/>
        </w:rPr>
      </w:pPr>
      <w:ins w:id="168" w:author="f f" w:date="2019-03-21T15:27:00Z">
        <w:del w:id="169" w:author="33665219185" w:date="2019-12-25T23:24:00Z">
          <w:r w:rsidDel="0060204E">
            <w:rPr>
              <w:noProof/>
            </w:rPr>
            <mc:AlternateContent>
              <mc:Choice Requires="wps">
                <w:drawing>
                  <wp:anchor distT="45720" distB="45720" distL="114300" distR="114300" simplePos="0" relativeHeight="251682816" behindDoc="0" locked="0" layoutInCell="1" allowOverlap="1" wp14:anchorId="16F96ECB" wp14:editId="393F099F">
                    <wp:simplePos x="0" y="0"/>
                    <wp:positionH relativeFrom="column">
                      <wp:posOffset>-364490</wp:posOffset>
                    </wp:positionH>
                    <wp:positionV relativeFrom="paragraph">
                      <wp:posOffset>92075</wp:posOffset>
                    </wp:positionV>
                    <wp:extent cx="796290" cy="261620"/>
                    <wp:effectExtent l="0" t="0" r="22860" b="24130"/>
                    <wp:wrapSquare wrapText="bothSides"/>
                    <wp:docPr id="234" name="Zone de text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61620"/>
                            </a:xfrm>
                            <a:prstGeom prst="rect">
                              <a:avLst/>
                            </a:prstGeom>
                            <a:solidFill>
                              <a:srgbClr val="FFFFFF"/>
                            </a:solidFill>
                            <a:ln w="9525">
                              <a:solidFill>
                                <a:srgbClr val="000000"/>
                              </a:solidFill>
                              <a:miter lim="800000"/>
                              <a:headEnd/>
                              <a:tailEnd/>
                            </a:ln>
                          </wps:spPr>
                          <wps:txbx>
                            <w:txbxContent>
                              <w:p w14:paraId="20DCDBBA" w14:textId="77777777" w:rsidR="00462C09" w:rsidRDefault="00462C09"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2</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96ECB" id="Zone de texte 234" o:spid="_x0000_s1031" type="#_x0000_t202" style="position:absolute;left:0;text-align:left;margin-left:-28.7pt;margin-top:7.25pt;width:62.7pt;height:20.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">
                    <v:textbox>
                      <w:txbxContent>
                        <w:p w14:paraId="20DCDBBA" w14:textId="77777777" w:rsidR="00462C09" w:rsidRDefault="00462C09"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2</m:t>
                                </m:r>
                              </m:sub>
                            </m:sSub>
                          </m:oMath>
                        </w:p>
                      </w:txbxContent>
                    </v:textbox>
                    <w10:wrap type="square"/>
                  </v:shape>
                </w:pict>
              </mc:Fallback>
            </mc:AlternateContent>
          </w:r>
        </w:del>
      </w:ins>
    </w:p>
    <w:p w14:paraId="72FCDDAF" w14:textId="606D5B0D" w:rsidR="00DC0A5F" w:rsidDel="0060204E" w:rsidRDefault="00DC0A5F" w:rsidP="00DC0A5F">
      <w:pPr>
        <w:pStyle w:val="MonParagraphe"/>
        <w:rPr>
          <w:ins w:id="170" w:author="f f" w:date="2019-03-21T15:27:00Z"/>
          <w:del w:id="171" w:author="33665219185" w:date="2019-12-25T23:24:00Z"/>
        </w:rPr>
      </w:pPr>
      <w:ins w:id="172" w:author="f f" w:date="2019-03-21T15:27:00Z">
        <w:del w:id="173" w:author="33665219185" w:date="2019-12-25T23:24:00Z">
          <w:r w:rsidDel="0060204E">
            <w:rPr>
              <w:noProof/>
            </w:rPr>
            <mc:AlternateContent>
              <mc:Choice Requires="wps">
                <w:drawing>
                  <wp:anchor distT="0" distB="0" distL="114300" distR="114300" simplePos="0" relativeHeight="251680768" behindDoc="0" locked="0" layoutInCell="1" allowOverlap="1" wp14:anchorId="7A1C2075" wp14:editId="6D96BFF4">
                    <wp:simplePos x="0" y="0"/>
                    <wp:positionH relativeFrom="column">
                      <wp:posOffset>365125</wp:posOffset>
                    </wp:positionH>
                    <wp:positionV relativeFrom="paragraph">
                      <wp:posOffset>18415</wp:posOffset>
                    </wp:positionV>
                    <wp:extent cx="1929765" cy="384810"/>
                    <wp:effectExtent l="0" t="0" r="32385" b="34290"/>
                    <wp:wrapNone/>
                    <wp:docPr id="233" name="Connecteur droit 233"/>
                    <wp:cNvGraphicFramePr/>
                    <a:graphic xmlns:a="http://schemas.openxmlformats.org/drawingml/2006/main">
                      <a:graphicData uri="http://schemas.microsoft.com/office/word/2010/wordprocessingShape">
                        <wps:wsp>
                          <wps:cNvCnPr/>
                          <wps:spPr>
                            <a:xfrm>
                              <a:off x="0" y="0"/>
                              <a:ext cx="1929765" cy="3841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994195" id="Connecteur droit 23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1.45pt" to="180.7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" strokecolor="red" strokeweight="1.5pt">
                    <v:stroke joinstyle="miter"/>
                  </v:line>
                </w:pict>
              </mc:Fallback>
            </mc:AlternateContent>
          </w:r>
          <w:r w:rsidDel="0060204E">
            <w:rPr>
              <w:noProof/>
            </w:rPr>
            <mc:AlternateContent>
              <mc:Choice Requires="wps">
                <w:drawing>
                  <wp:anchor distT="0" distB="0" distL="114300" distR="114300" simplePos="0" relativeHeight="251681792" behindDoc="0" locked="0" layoutInCell="1" allowOverlap="1" wp14:anchorId="241629FB" wp14:editId="44D55401">
                    <wp:simplePos x="0" y="0"/>
                    <wp:positionH relativeFrom="column">
                      <wp:posOffset>4782185</wp:posOffset>
                    </wp:positionH>
                    <wp:positionV relativeFrom="paragraph">
                      <wp:posOffset>200025</wp:posOffset>
                    </wp:positionV>
                    <wp:extent cx="869950" cy="288290"/>
                    <wp:effectExtent l="0" t="0" r="25400" b="35560"/>
                    <wp:wrapNone/>
                    <wp:docPr id="232" name="Connecteur droit 232"/>
                    <wp:cNvGraphicFramePr/>
                    <a:graphic xmlns:a="http://schemas.openxmlformats.org/drawingml/2006/main">
                      <a:graphicData uri="http://schemas.microsoft.com/office/word/2010/wordprocessingShape">
                        <wps:wsp>
                          <wps:cNvCnPr/>
                          <wps:spPr>
                            <a:xfrm flipV="1">
                              <a:off x="0" y="0"/>
                              <a:ext cx="869315" cy="2876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040D9B" id="Connecteur droit 23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55pt,15.75pt" to="445.0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" strokecolor="red" strokeweight="1.5pt">
                    <v:stroke joinstyle="miter"/>
                  </v:line>
                </w:pict>
              </mc:Fallback>
            </mc:AlternateContent>
          </w:r>
          <w:r w:rsidDel="0060204E">
            <w:rPr>
              <w:noProof/>
            </w:rPr>
            <mc:AlternateContent>
              <mc:Choice Requires="wps">
                <w:drawing>
                  <wp:anchor distT="45720" distB="45720" distL="114300" distR="114300" simplePos="0" relativeHeight="251683840" behindDoc="0" locked="0" layoutInCell="1" allowOverlap="1" wp14:anchorId="0155573B" wp14:editId="701DC02B">
                    <wp:simplePos x="0" y="0"/>
                    <wp:positionH relativeFrom="column">
                      <wp:posOffset>5610860</wp:posOffset>
                    </wp:positionH>
                    <wp:positionV relativeFrom="paragraph">
                      <wp:posOffset>7620</wp:posOffset>
                    </wp:positionV>
                    <wp:extent cx="796290" cy="261620"/>
                    <wp:effectExtent l="0" t="0" r="22860" b="24130"/>
                    <wp:wrapSquare wrapText="bothSides"/>
                    <wp:docPr id="231"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61620"/>
                            </a:xfrm>
                            <a:prstGeom prst="rect">
                              <a:avLst/>
                            </a:prstGeom>
                            <a:solidFill>
                              <a:srgbClr val="FFFFFF"/>
                            </a:solidFill>
                            <a:ln w="9525">
                              <a:solidFill>
                                <a:srgbClr val="000000"/>
                              </a:solidFill>
                              <a:miter lim="800000"/>
                              <a:headEnd/>
                              <a:tailEnd/>
                            </a:ln>
                          </wps:spPr>
                          <wps:txbx>
                            <w:txbxContent>
                              <w:p w14:paraId="53E64483" w14:textId="77777777" w:rsidR="00462C09" w:rsidRDefault="00462C09"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1</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5573B" id="Zone de texte 231" o:spid="_x0000_s1032" type="#_x0000_t202" style="position:absolute;left:0;text-align:left;margin-left:441.8pt;margin-top:.6pt;width:62.7pt;height:20.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">
                    <v:textbox>
                      <w:txbxContent>
                        <w:p w14:paraId="53E64483" w14:textId="77777777" w:rsidR="00462C09" w:rsidRDefault="00462C09"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1</m:t>
                                </m:r>
                              </m:sub>
                            </m:sSub>
                          </m:oMath>
                        </w:p>
                      </w:txbxContent>
                    </v:textbox>
                    <w10:wrap type="square"/>
                  </v:shape>
                </w:pict>
              </mc:Fallback>
            </mc:AlternateContent>
          </w:r>
        </w:del>
      </w:ins>
    </w:p>
    <w:p w14:paraId="69D17523" w14:textId="17581C1B" w:rsidR="00DC0A5F" w:rsidDel="00027BD8" w:rsidRDefault="00DC0A5F">
      <w:pPr>
        <w:pStyle w:val="MonParagraphe"/>
        <w:rPr>
          <w:ins w:id="174" w:author="f f" w:date="2019-03-21T15:27:00Z"/>
          <w:del w:id="175" w:author="33665219185" w:date="2019-12-25T23:31:00Z"/>
        </w:rPr>
      </w:pPr>
      <w:ins w:id="176" w:author="f f" w:date="2019-03-21T15:27:00Z">
        <w:del w:id="177" w:author="33665219185" w:date="2019-12-25T23:24:00Z">
          <w:r w:rsidDel="0060204E">
            <w:rPr>
              <w:noProof/>
            </w:rPr>
            <mc:AlternateContent>
              <mc:Choice Requires="wps">
                <w:drawing>
                  <wp:anchor distT="0" distB="0" distL="114300" distR="114300" simplePos="0" relativeHeight="251678720" behindDoc="0" locked="0" layoutInCell="1" allowOverlap="1" wp14:anchorId="42002C21" wp14:editId="0A78E2D4">
                    <wp:simplePos x="0" y="0"/>
                    <wp:positionH relativeFrom="column">
                      <wp:posOffset>4417695</wp:posOffset>
                    </wp:positionH>
                    <wp:positionV relativeFrom="paragraph">
                      <wp:posOffset>258445</wp:posOffset>
                    </wp:positionV>
                    <wp:extent cx="901065" cy="26035"/>
                    <wp:effectExtent l="19050" t="76200" r="70485" b="88265"/>
                    <wp:wrapNone/>
                    <wp:docPr id="230" name="Connecteur droit avec flèche 230"/>
                    <wp:cNvGraphicFramePr/>
                    <a:graphic xmlns:a="http://schemas.openxmlformats.org/drawingml/2006/main">
                      <a:graphicData uri="http://schemas.microsoft.com/office/word/2010/wordprocessingShape">
                        <wps:wsp>
                          <wps:cNvCnPr/>
                          <wps:spPr>
                            <a:xfrm>
                              <a:off x="0" y="0"/>
                              <a:ext cx="901065" cy="2603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A6A4245" id="_x0000_t32" coordsize="21600,21600" o:spt="32" o:oned="t" path="m,l21600,21600e" filled="f">
                    <v:path arrowok="t" fillok="f" o:connecttype="none"/>
                    <o:lock v:ext="edit" shapetype="t"/>
                  </v:shapetype>
                  <v:shape id="Connecteur droit avec flèche 230" o:spid="_x0000_s1026" type="#_x0000_t32" style="position:absolute;margin-left:347.85pt;margin-top:20.35pt;width:70.95pt;height: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" strokecolor="red" strokeweight=".5pt">
                    <v:stroke startarrow="block" endarrow="block" joinstyle="miter"/>
                  </v:shape>
                </w:pict>
              </mc:Fallback>
            </mc:AlternateContent>
          </w:r>
          <w:r w:rsidDel="0060204E">
            <w:rPr>
              <w:noProof/>
            </w:rPr>
            <mc:AlternateContent>
              <mc:Choice Requires="wps">
                <w:drawing>
                  <wp:anchor distT="0" distB="0" distL="114300" distR="114300" simplePos="0" relativeHeight="251679744" behindDoc="0" locked="0" layoutInCell="1" allowOverlap="1" wp14:anchorId="1BA9C296" wp14:editId="5D960D4D">
                    <wp:simplePos x="0" y="0"/>
                    <wp:positionH relativeFrom="column">
                      <wp:posOffset>1838960</wp:posOffset>
                    </wp:positionH>
                    <wp:positionV relativeFrom="paragraph">
                      <wp:posOffset>175895</wp:posOffset>
                    </wp:positionV>
                    <wp:extent cx="2578100" cy="73025"/>
                    <wp:effectExtent l="19050" t="76200" r="88900" b="98425"/>
                    <wp:wrapNone/>
                    <wp:docPr id="229" name="Connecteur droit avec flèche 229"/>
                    <wp:cNvGraphicFramePr/>
                    <a:graphic xmlns:a="http://schemas.openxmlformats.org/drawingml/2006/main">
                      <a:graphicData uri="http://schemas.microsoft.com/office/word/2010/wordprocessingShape">
                        <wps:wsp>
                          <wps:cNvCnPr/>
                          <wps:spPr>
                            <a:xfrm>
                              <a:off x="0" y="0"/>
                              <a:ext cx="2577465" cy="7239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EEF8EC" id="Connecteur droit avec flèche 229" o:spid="_x0000_s1026" type="#_x0000_t32" style="position:absolute;margin-left:144.8pt;margin-top:13.85pt;width:203pt;height: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" strokecolor="red" strokeweight=".5pt">
                    <v:stroke startarrow="block" endarrow="block" joinstyle="miter"/>
                  </v:shape>
                </w:pict>
              </mc:Fallback>
            </mc:AlternateContent>
          </w:r>
        </w:del>
      </w:ins>
    </w:p>
    <w:p w14:paraId="2387B594" w14:textId="23A610F9" w:rsidR="00DC0A5F" w:rsidDel="0060204E" w:rsidRDefault="00DC0A5F">
      <w:pPr>
        <w:pStyle w:val="MonParagraphe"/>
        <w:rPr>
          <w:ins w:id="178" w:author="f f" w:date="2019-03-21T15:27:00Z"/>
          <w:del w:id="179" w:author="33665219185" w:date="2019-12-25T23:24:00Z"/>
        </w:rPr>
      </w:pPr>
    </w:p>
    <w:p w14:paraId="284DBDE4" w14:textId="6FDDCB0C" w:rsidR="00DC0A5F" w:rsidDel="0060204E" w:rsidRDefault="00DC0A5F">
      <w:pPr>
        <w:pStyle w:val="MonParagraphe"/>
        <w:rPr>
          <w:ins w:id="180" w:author="f f" w:date="2019-03-21T15:27:00Z"/>
          <w:del w:id="181" w:author="33665219185" w:date="2019-12-25T23:24:00Z"/>
        </w:rPr>
        <w:pPrChange w:id="182" w:author="33665219185" w:date="2019-12-25T23:31:00Z">
          <w:pPr>
            <w:pStyle w:val="Figure"/>
          </w:pPr>
        </w:pPrChange>
      </w:pPr>
      <w:ins w:id="183" w:author="f f" w:date="2019-03-21T15:27:00Z">
        <w:del w:id="184" w:author="33665219185" w:date="2019-12-25T23:24:00Z">
          <w:r w:rsidDel="0060204E">
            <w:delText>Figure 1 : Dispositif expérimental utilisé pour étudier les interférences de deux ondes sphériques</w:delText>
          </w:r>
        </w:del>
      </w:ins>
    </w:p>
    <w:p w14:paraId="497AA679" w14:textId="56144543" w:rsidR="00DC0A5F" w:rsidDel="0060204E" w:rsidRDefault="00DC0A5F">
      <w:pPr>
        <w:pStyle w:val="MonParagraphe"/>
        <w:rPr>
          <w:ins w:id="185" w:author="f f" w:date="2019-03-21T15:27:00Z"/>
          <w:del w:id="186" w:author="33665219185" w:date="2019-12-25T23:24:00Z"/>
        </w:rPr>
      </w:pPr>
      <w:ins w:id="187" w:author="f f" w:date="2019-03-21T15:27:00Z">
        <w:del w:id="188" w:author="33665219185" w:date="2019-12-25T23:24:00Z">
          <w:r w:rsidDel="0060204E">
            <w:delText>Les éléments sont disposés sur un banc gradué afin de pouvoir connaître leur position relative ; il y a la présence d’un polariseur afin d’imposer une certaine polarisation à l’onde et par la même occasion cela permet de réduire l’intensité du faisceau si nécessaire. Afin de faire de bonnes observations, il faut que le biprisme, le polariseur et le laser soient accolés, et il est indispensable de vérifier la hauteur et l’alignement des divers éléments.</w:delText>
          </w:r>
        </w:del>
      </w:ins>
    </w:p>
    <w:p w14:paraId="01515736" w14:textId="345004CB" w:rsidR="00DC0A5F" w:rsidDel="0060204E" w:rsidRDefault="00DC0A5F">
      <w:pPr>
        <w:pStyle w:val="MonParagraphe"/>
        <w:rPr>
          <w:ins w:id="189" w:author="f f" w:date="2019-03-21T15:27:00Z"/>
          <w:del w:id="190" w:author="33665219185" w:date="2019-12-25T23:25:00Z"/>
        </w:rPr>
      </w:pPr>
      <w:ins w:id="191" w:author="f f" w:date="2019-03-21T15:27:00Z">
        <w:del w:id="192" w:author="33665219185" w:date="2019-12-25T23:24:00Z">
          <w:r w:rsidDel="0060204E">
            <w:delText xml:space="preserve">En réalisant ce montage, nous pouvons alors observer sur l’écran des figures d’interférences, caractérisées </w:delText>
          </w:r>
        </w:del>
        <w:del w:id="193" w:author="33665219185" w:date="2019-12-25T23:25:00Z">
          <w:r w:rsidDel="0060204E">
            <w:delText>par la présence d’une alternance de franges sombres et de franges claires, correspondant respectivement à des interférences destructives et constructives. Une des figures que l’on peut observer est la suivante :</w:delText>
          </w:r>
        </w:del>
      </w:ins>
    </w:p>
    <w:p w14:paraId="288B71A2" w14:textId="7CD4AD85" w:rsidR="00DC0A5F" w:rsidDel="0060204E" w:rsidRDefault="00DC0A5F">
      <w:pPr>
        <w:pStyle w:val="MonParagraphe"/>
        <w:rPr>
          <w:ins w:id="194" w:author="f f" w:date="2019-03-21T15:27:00Z"/>
          <w:del w:id="195" w:author="33665219185" w:date="2019-12-25T23:25:00Z"/>
        </w:rPr>
      </w:pPr>
    </w:p>
    <w:p w14:paraId="0893247B" w14:textId="0611B5FD" w:rsidR="00DC0A5F" w:rsidDel="0060204E" w:rsidRDefault="00DC0A5F">
      <w:pPr>
        <w:pStyle w:val="MonParagraphe"/>
        <w:rPr>
          <w:ins w:id="196" w:author="f f" w:date="2019-03-21T15:27:00Z"/>
          <w:del w:id="197" w:author="33665219185" w:date="2019-12-25T23:25:00Z"/>
        </w:rPr>
      </w:pPr>
      <w:ins w:id="198" w:author="f f" w:date="2019-03-21T15:27:00Z">
        <w:del w:id="199" w:author="33665219185" w:date="2019-12-25T23:25:00Z">
          <w:r w:rsidDel="0060204E">
            <w:rPr>
              <w:noProof/>
            </w:rPr>
            <w:drawing>
              <wp:anchor distT="0" distB="0" distL="114300" distR="114300" simplePos="0" relativeHeight="251674624" behindDoc="0" locked="0" layoutInCell="1" allowOverlap="1" wp14:anchorId="5A9AB634" wp14:editId="7D1D1F6F">
                <wp:simplePos x="0" y="0"/>
                <wp:positionH relativeFrom="margin">
                  <wp:align>center</wp:align>
                </wp:positionH>
                <wp:positionV relativeFrom="paragraph">
                  <wp:posOffset>86995</wp:posOffset>
                </wp:positionV>
                <wp:extent cx="3451860" cy="2247900"/>
                <wp:effectExtent l="0" t="0" r="0" b="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2247900"/>
                        </a:xfrm>
                        <a:prstGeom prst="rect">
                          <a:avLst/>
                        </a:prstGeom>
                        <a:noFill/>
                      </pic:spPr>
                    </pic:pic>
                  </a:graphicData>
                </a:graphic>
                <wp14:sizeRelH relativeFrom="margin">
                  <wp14:pctWidth>0</wp14:pctWidth>
                </wp14:sizeRelH>
                <wp14:sizeRelV relativeFrom="margin">
                  <wp14:pctHeight>0</wp14:pctHeight>
                </wp14:sizeRelV>
              </wp:anchor>
            </w:drawing>
          </w:r>
          <w:r w:rsidDel="0060204E">
            <w:rPr>
              <w:noProof/>
            </w:rPr>
            <mc:AlternateContent>
              <mc:Choice Requires="wps">
                <w:drawing>
                  <wp:anchor distT="0" distB="0" distL="114300" distR="114300" simplePos="0" relativeHeight="251675648" behindDoc="0" locked="0" layoutInCell="1" allowOverlap="1" wp14:anchorId="7C4CCE31" wp14:editId="624358A1">
                    <wp:simplePos x="0" y="0"/>
                    <wp:positionH relativeFrom="column">
                      <wp:posOffset>944880</wp:posOffset>
                    </wp:positionH>
                    <wp:positionV relativeFrom="paragraph">
                      <wp:posOffset>1028700</wp:posOffset>
                    </wp:positionV>
                    <wp:extent cx="175260" cy="0"/>
                    <wp:effectExtent l="38100" t="76200" r="15240" b="95250"/>
                    <wp:wrapNone/>
                    <wp:docPr id="227" name="Connecteur droit avec flèche 227"/>
                    <wp:cNvGraphicFramePr/>
                    <a:graphic xmlns:a="http://schemas.openxmlformats.org/drawingml/2006/main">
                      <a:graphicData uri="http://schemas.microsoft.com/office/word/2010/wordprocessingShape">
                        <wps:wsp>
                          <wps:cNvCnPr/>
                          <wps:spPr>
                            <a:xfrm>
                              <a:off x="0" y="0"/>
                              <a:ext cx="175260"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708F09" id="Connecteur droit avec flèche 227" o:spid="_x0000_s1026" type="#_x0000_t32" style="position:absolute;margin-left:74.4pt;margin-top:81pt;width:13.8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" strokecolor="red" strokeweight=".5pt">
                    <v:stroke startarrow="block" endarrow="block" joinstyle="miter"/>
                  </v:shape>
                </w:pict>
              </mc:Fallback>
            </mc:AlternateContent>
          </w:r>
          <w:r w:rsidDel="0060204E">
            <w:rPr>
              <w:noProof/>
            </w:rPr>
            <mc:AlternateContent>
              <mc:Choice Requires="wps">
                <w:drawing>
                  <wp:anchor distT="45720" distB="45720" distL="114300" distR="114300" simplePos="0" relativeHeight="251676672" behindDoc="0" locked="0" layoutInCell="1" allowOverlap="1" wp14:anchorId="298F1DD2" wp14:editId="517800C7">
                    <wp:simplePos x="0" y="0"/>
                    <wp:positionH relativeFrom="column">
                      <wp:posOffset>-795655</wp:posOffset>
                    </wp:positionH>
                    <wp:positionV relativeFrom="paragraph">
                      <wp:posOffset>323215</wp:posOffset>
                    </wp:positionV>
                    <wp:extent cx="891540" cy="286385"/>
                    <wp:effectExtent l="0" t="0" r="22860" b="18415"/>
                    <wp:wrapNone/>
                    <wp:docPr id="226" name="Zone de text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285750"/>
                            </a:xfrm>
                            <a:prstGeom prst="rect">
                              <a:avLst/>
                            </a:prstGeom>
                            <a:solidFill>
                              <a:srgbClr val="FFFFFF"/>
                            </a:solidFill>
                            <a:ln w="9525">
                              <a:solidFill>
                                <a:srgbClr val="000000"/>
                              </a:solidFill>
                              <a:miter lim="800000"/>
                              <a:headEnd/>
                              <a:tailEnd/>
                            </a:ln>
                          </wps:spPr>
                          <wps:txbx>
                            <w:txbxContent>
                              <w:p w14:paraId="43DF3C8B" w14:textId="77777777" w:rsidR="00462C09" w:rsidRDefault="00462C09" w:rsidP="00DC0A5F">
                                <w:pPr>
                                  <w:jc w:val="center"/>
                                  <w:rPr>
                                    <w:rFonts w:asciiTheme="minorHAnsi" w:hAnsiTheme="minorHAnsi" w:cstheme="minorHAnsi"/>
                                  </w:rPr>
                                </w:pPr>
                                <w:r>
                                  <w:rPr>
                                    <w:rFonts w:asciiTheme="minorHAnsi" w:hAnsiTheme="minorHAnsi" w:cstheme="minorHAnsi"/>
                                  </w:rPr>
                                  <w:t>Interfrange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F1DD2" id="Zone de texte 226" o:spid="_x0000_s1033" type="#_x0000_t202" style="position:absolute;left:0;text-align:left;margin-left:-62.65pt;margin-top:25.45pt;width:70.2pt;height:22.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">
                    <v:textbox>
                      <w:txbxContent>
                        <w:p w14:paraId="43DF3C8B" w14:textId="77777777" w:rsidR="00462C09" w:rsidRDefault="00462C09" w:rsidP="00DC0A5F">
                          <w:pPr>
                            <w:jc w:val="center"/>
                            <w:rPr>
                              <w:rFonts w:asciiTheme="minorHAnsi" w:hAnsiTheme="minorHAnsi" w:cstheme="minorHAnsi"/>
                            </w:rPr>
                          </w:pPr>
                          <w:r>
                            <w:rPr>
                              <w:rFonts w:asciiTheme="minorHAnsi" w:hAnsiTheme="minorHAnsi" w:cstheme="minorHAnsi"/>
                            </w:rPr>
                            <w:t>Interfrange</w:t>
                          </w:r>
                        </w:p>
                      </w:txbxContent>
                    </v:textbox>
                  </v:shape>
                </w:pict>
              </mc:Fallback>
            </mc:AlternateContent>
          </w:r>
          <w:r w:rsidDel="0060204E">
            <w:rPr>
              <w:noProof/>
            </w:rPr>
            <mc:AlternateContent>
              <mc:Choice Requires="wps">
                <w:drawing>
                  <wp:anchor distT="0" distB="0" distL="114300" distR="114300" simplePos="0" relativeHeight="251677696" behindDoc="0" locked="0" layoutInCell="1" allowOverlap="1" wp14:anchorId="7277CA0B" wp14:editId="2A5657E3">
                    <wp:simplePos x="0" y="0"/>
                    <wp:positionH relativeFrom="column">
                      <wp:posOffset>97790</wp:posOffset>
                    </wp:positionH>
                    <wp:positionV relativeFrom="paragraph">
                      <wp:posOffset>580390</wp:posOffset>
                    </wp:positionV>
                    <wp:extent cx="934085" cy="434975"/>
                    <wp:effectExtent l="0" t="0" r="37465" b="22225"/>
                    <wp:wrapNone/>
                    <wp:docPr id="225" name="Connecteur droit 225"/>
                    <wp:cNvGraphicFramePr/>
                    <a:graphic xmlns:a="http://schemas.openxmlformats.org/drawingml/2006/main">
                      <a:graphicData uri="http://schemas.microsoft.com/office/word/2010/wordprocessingShape">
                        <wps:wsp>
                          <wps:cNvCnPr/>
                          <wps:spPr>
                            <a:xfrm>
                              <a:off x="0" y="0"/>
                              <a:ext cx="934085" cy="434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BA5F2" id="Connecteur droit 22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5.7pt" to="81.2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" strokecolor="red" strokeweight=".5pt">
                    <v:stroke joinstyle="miter"/>
                  </v:line>
                </w:pict>
              </mc:Fallback>
            </mc:AlternateContent>
          </w:r>
        </w:del>
      </w:ins>
    </w:p>
    <w:p w14:paraId="0FEB2C62" w14:textId="707F6953" w:rsidR="00DC0A5F" w:rsidDel="0060204E" w:rsidRDefault="00DC0A5F">
      <w:pPr>
        <w:pStyle w:val="MonParagraphe"/>
        <w:rPr>
          <w:ins w:id="200" w:author="f f" w:date="2019-03-21T15:27:00Z"/>
          <w:del w:id="201" w:author="33665219185" w:date="2019-12-25T23:25:00Z"/>
        </w:rPr>
      </w:pPr>
    </w:p>
    <w:p w14:paraId="4C127571" w14:textId="2A3B0177" w:rsidR="00DC0A5F" w:rsidDel="00027BD8" w:rsidRDefault="00DC0A5F">
      <w:pPr>
        <w:pStyle w:val="MonParagraphe"/>
        <w:rPr>
          <w:ins w:id="202" w:author="f f" w:date="2019-03-21T15:27:00Z"/>
          <w:del w:id="203" w:author="33665219185" w:date="2019-12-25T23:31:00Z"/>
        </w:rPr>
      </w:pPr>
    </w:p>
    <w:p w14:paraId="7B305D55" w14:textId="535C625F" w:rsidR="00DC0A5F" w:rsidDel="00027BD8" w:rsidRDefault="00DC0A5F">
      <w:pPr>
        <w:pStyle w:val="MonParagraphe"/>
        <w:rPr>
          <w:ins w:id="204" w:author="f f" w:date="2019-03-21T15:27:00Z"/>
          <w:del w:id="205" w:author="33665219185" w:date="2019-12-25T23:31:00Z"/>
        </w:rPr>
      </w:pPr>
    </w:p>
    <w:p w14:paraId="09796FFB" w14:textId="1A36AA36" w:rsidR="00DC0A5F" w:rsidDel="00027BD8" w:rsidRDefault="00DC0A5F">
      <w:pPr>
        <w:pStyle w:val="MonParagraphe"/>
        <w:rPr>
          <w:ins w:id="206" w:author="f f" w:date="2019-03-21T15:27:00Z"/>
          <w:del w:id="207" w:author="33665219185" w:date="2019-12-25T23:31:00Z"/>
        </w:rPr>
      </w:pPr>
    </w:p>
    <w:p w14:paraId="12C9AB74" w14:textId="0B51F04E" w:rsidR="00DC0A5F" w:rsidDel="00027BD8" w:rsidRDefault="00DC0A5F">
      <w:pPr>
        <w:pStyle w:val="MonParagraphe"/>
        <w:rPr>
          <w:ins w:id="208" w:author="f f" w:date="2019-03-21T15:27:00Z"/>
          <w:del w:id="209" w:author="33665219185" w:date="2019-12-25T23:31:00Z"/>
        </w:rPr>
      </w:pPr>
    </w:p>
    <w:p w14:paraId="5DC34E9D" w14:textId="617CA5CB" w:rsidR="00DC0A5F" w:rsidDel="00027BD8" w:rsidRDefault="00DC0A5F">
      <w:pPr>
        <w:pStyle w:val="MonParagraphe"/>
        <w:rPr>
          <w:ins w:id="210" w:author="f f" w:date="2019-03-21T15:27:00Z"/>
          <w:del w:id="211" w:author="33665219185" w:date="2019-12-25T23:31:00Z"/>
        </w:rPr>
      </w:pPr>
    </w:p>
    <w:p w14:paraId="28ABD632" w14:textId="05F14533" w:rsidR="00DC0A5F" w:rsidDel="00027BD8" w:rsidRDefault="00DC0A5F">
      <w:pPr>
        <w:pStyle w:val="MonParagraphe"/>
        <w:rPr>
          <w:ins w:id="212" w:author="f f" w:date="2019-03-21T15:27:00Z"/>
          <w:del w:id="213" w:author="33665219185" w:date="2019-12-25T23:31:00Z"/>
        </w:rPr>
      </w:pPr>
    </w:p>
    <w:p w14:paraId="63450AFD" w14:textId="13F870F3" w:rsidR="00DC0A5F" w:rsidDel="00027BD8" w:rsidRDefault="00DC0A5F">
      <w:pPr>
        <w:pStyle w:val="MonParagraphe"/>
        <w:rPr>
          <w:ins w:id="214" w:author="f f" w:date="2019-03-21T15:27:00Z"/>
          <w:del w:id="215" w:author="33665219185" w:date="2019-12-25T23:31:00Z"/>
        </w:rPr>
      </w:pPr>
    </w:p>
    <w:p w14:paraId="6AC3690B" w14:textId="3D11CF54" w:rsidR="00DC0A5F" w:rsidDel="00027BD8" w:rsidRDefault="00DC0A5F">
      <w:pPr>
        <w:pStyle w:val="MonParagraphe"/>
        <w:rPr>
          <w:ins w:id="216" w:author="f f" w:date="2019-03-21T15:27:00Z"/>
          <w:del w:id="217" w:author="33665219185" w:date="2019-12-25T23:31:00Z"/>
        </w:rPr>
      </w:pPr>
    </w:p>
    <w:p w14:paraId="65A1C2BB" w14:textId="6EB2BA14" w:rsidR="00DC0A5F" w:rsidDel="00027BD8" w:rsidRDefault="00DC0A5F">
      <w:pPr>
        <w:pStyle w:val="MonParagraphe"/>
        <w:rPr>
          <w:ins w:id="218" w:author="f f" w:date="2019-03-21T15:27:00Z"/>
          <w:del w:id="219" w:author="33665219185" w:date="2019-12-25T23:30:00Z"/>
        </w:rPr>
        <w:pPrChange w:id="220" w:author="33665219185" w:date="2019-12-25T23:31:00Z">
          <w:pPr>
            <w:pStyle w:val="Figure"/>
          </w:pPr>
        </w:pPrChange>
      </w:pPr>
      <w:ins w:id="221" w:author="f f" w:date="2019-03-21T15:27:00Z">
        <w:del w:id="222" w:author="33665219185" w:date="2019-12-25T23:30:00Z">
          <w:r w:rsidDel="00027BD8">
            <w:delText>Figure 2 : Ensemble de franges d’interférence observées expérimentalement</w:delText>
          </w:r>
        </w:del>
      </w:ins>
    </w:p>
    <w:p w14:paraId="09B863D1" w14:textId="59392CF5" w:rsidR="00DC0A5F" w:rsidDel="00027BD8" w:rsidRDefault="00DC0A5F">
      <w:pPr>
        <w:pStyle w:val="MonParagraphe"/>
        <w:rPr>
          <w:ins w:id="223" w:author="f f" w:date="2019-03-21T15:27:00Z"/>
          <w:del w:id="224" w:author="33665219185" w:date="2019-12-25T23:30:00Z"/>
        </w:rPr>
      </w:pPr>
      <w:ins w:id="225" w:author="f f" w:date="2019-03-21T15:27:00Z">
        <w:del w:id="226" w:author="33665219185" w:date="2019-12-25T23:30:00Z">
          <w:r w:rsidDel="00027BD8">
            <w:delText xml:space="preserve">Nous nous sommes alors intéressés à l’influence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(distance entre le biprisme et l’écran) sur la taille de l’interfrange </w:delText>
          </w:r>
          <m:oMath>
            <m:r>
              <w:rPr>
                <w:rFonts w:ascii="Cambria Math" w:hAnsi="Cambria Math"/>
              </w:rPr>
              <m:t>i</m:t>
            </m:r>
          </m:oMath>
          <w:r w:rsidDel="00027BD8">
            <w:delText xml:space="preserve">. Pour cela, nous avons placé l’écran à des positions différentes, et à chaque fois, nous mesurions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 ainsi que l’interfrange grâce au logiciel présent sur les ordinateurs qui nous permet de réaliser les mesures directement sur l’image. Afin d’être plus précis, nous avons à chaque fois mesuré plusieurs interfranges (ici, 10 interfranges). Nos résultats sont les suivants : (il faut noter que l’on a appliqué un « offset » à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car nous avons pris </w:delText>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=0</m:t>
            </m:r>
          </m:oMath>
          <w:r w:rsidDel="00027BD8">
            <w:delText xml:space="preserve"> correspondant à la distance minimale possible entre la caméra et le biprisme)</w:delText>
          </w:r>
        </w:del>
      </w:ins>
    </w:p>
    <w:p w14:paraId="01DA0147" w14:textId="017E94A4" w:rsidR="00DC0A5F" w:rsidDel="00027BD8" w:rsidRDefault="00DC0A5F">
      <w:pPr>
        <w:pStyle w:val="MonParagraphe"/>
        <w:rPr>
          <w:ins w:id="227" w:author="f f" w:date="2019-03-21T15:27:00Z"/>
          <w:del w:id="228" w:author="33665219185" w:date="2019-12-25T23:30:00Z"/>
        </w:rPr>
      </w:pPr>
    </w:p>
    <w:p w14:paraId="236FA4B0" w14:textId="0C890953" w:rsidR="00DC0A5F" w:rsidDel="00027BD8" w:rsidRDefault="00DC0A5F">
      <w:pPr>
        <w:pStyle w:val="MonParagraphe"/>
        <w:rPr>
          <w:ins w:id="229" w:author="f f" w:date="2019-03-21T15:27:00Z"/>
          <w:del w:id="230" w:author="33665219185" w:date="2019-12-25T23:30:00Z"/>
        </w:rPr>
        <w:pPrChange w:id="231" w:author="33665219185" w:date="2019-12-25T23:31:00Z">
          <w:pPr>
            <w:pStyle w:val="Figure"/>
          </w:pPr>
        </w:pPrChange>
      </w:pPr>
      <w:ins w:id="232" w:author="f f" w:date="2019-03-21T15:27:00Z">
        <w:del w:id="233" w:author="33665219185" w:date="2019-12-25T23:30:00Z">
          <w:r w:rsidDel="00027BD8">
            <w:delText xml:space="preserve">Tableau 1 : Tableau répertoriant les valeurs des interfranges en fonction de la distance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del>
      </w:ins>
    </w:p>
    <w:tbl>
      <w:tblPr>
        <w:tblStyle w:val="Grilledutableau"/>
        <w:tblW w:w="0" w:type="auto"/>
        <w:tblLook w:val="04A0" w:firstRow="1" w:lastRow="0" w:firstColumn="1" w:lastColumn="0" w:noHBand="0" w:noVBand="1"/>
      </w:tblPr>
      <w:tblGrid>
        <w:gridCol w:w="3209"/>
        <w:gridCol w:w="3209"/>
        <w:gridCol w:w="3210"/>
      </w:tblGrid>
      <w:tr w:rsidR="00DC0A5F" w:rsidDel="00027BD8" w14:paraId="7EF03DB5" w14:textId="31A916B8" w:rsidTr="00DC0A5F">
        <w:trPr>
          <w:ins w:id="234" w:author="f f" w:date="2019-03-21T15:27:00Z"/>
          <w:del w:id="235" w:author="33665219185" w:date="2019-12-25T23:30:00Z"/>
        </w:trPr>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D0DA7A5" w14:textId="3B097899" w:rsidR="00DC0A5F" w:rsidDel="00027BD8" w:rsidRDefault="00462C09">
            <w:pPr>
              <w:pStyle w:val="MonParagraphe"/>
              <w:rPr>
                <w:ins w:id="236" w:author="f f" w:date="2019-03-21T15:27:00Z"/>
                <w:del w:id="237" w:author="33665219185" w:date="2019-12-25T23:30:00Z"/>
              </w:rPr>
              <w:pPrChange w:id="238" w:author="33665219185" w:date="2019-12-25T23:31:00Z">
                <w:pPr>
                  <w:pStyle w:val="MonParagraphe"/>
                  <w:jc w:val="center"/>
                </w:pPr>
              </w:pPrChange>
            </w:pPr>
            <m:oMath>
              <m:sSub>
                <m:sSubPr>
                  <m:ctrlPr>
                    <w:ins w:id="239" w:author="f f" w:date="2019-03-21T15:27:00Z">
                      <w:del w:id="240" w:author="33665219185" w:date="2019-12-25T23:30:00Z">
                        <w:rPr>
                          <w:rFonts w:ascii="Cambria Math" w:hAnsi="Cambria Math"/>
                          <w:i/>
                        </w:rPr>
                      </w:del>
                    </w:ins>
                  </m:ctrlPr>
                </m:sSubPr>
                <m:e>
                  <w:ins w:id="241" w:author="f f" w:date="2019-03-21T15:27:00Z">
                    <w:del w:id="242" w:author="33665219185" w:date="2019-12-25T23:30:00Z">
                      <m:r>
                        <w:rPr>
                          <w:rFonts w:ascii="Cambria Math" w:hAnsi="Cambria Math"/>
                        </w:rPr>
                        <m:t>d</m:t>
                      </m:r>
                    </w:del>
                  </w:ins>
                </m:e>
                <m:sub>
                  <w:ins w:id="243" w:author="f f" w:date="2019-03-21T15:27:00Z">
                    <w:del w:id="244" w:author="33665219185" w:date="2019-12-25T23:30:00Z">
                      <m:r>
                        <w:rPr>
                          <w:rFonts w:ascii="Cambria Math" w:hAnsi="Cambria Math"/>
                        </w:rPr>
                        <m:t>2</m:t>
                      </m:r>
                    </w:del>
                  </w:ins>
                </m:sub>
              </m:sSub>
            </m:oMath>
            <w:ins w:id="245" w:author="f f" w:date="2019-03-21T15:27:00Z">
              <w:del w:id="246" w:author="33665219185" w:date="2019-12-25T23:30:00Z">
                <w:r w:rsidR="00DC0A5F" w:rsidDel="00027BD8">
                  <w:delText xml:space="preserve"> (cm)</w:delText>
                </w:r>
              </w:del>
            </w:ins>
          </w:p>
        </w:tc>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FE515CB" w14:textId="3CB49422" w:rsidR="00DC0A5F" w:rsidDel="00027BD8" w:rsidRDefault="00DC0A5F">
            <w:pPr>
              <w:pStyle w:val="MonParagraphe"/>
              <w:rPr>
                <w:ins w:id="247" w:author="f f" w:date="2019-03-21T15:27:00Z"/>
                <w:del w:id="248" w:author="33665219185" w:date="2019-12-25T23:30:00Z"/>
              </w:rPr>
              <w:pPrChange w:id="249" w:author="33665219185" w:date="2019-12-25T23:31:00Z">
                <w:pPr>
                  <w:pStyle w:val="MonParagraphe"/>
                  <w:jc w:val="center"/>
                </w:pPr>
              </w:pPrChange>
            </w:pPr>
            <w:ins w:id="250" w:author="f f" w:date="2019-03-21T15:27:00Z">
              <w:del w:id="251" w:author="33665219185" w:date="2019-12-25T23:30:00Z">
                <m:oMath>
                  <m:r>
                    <w:rPr>
                      <w:rFonts w:ascii="Cambria Math" w:hAnsi="Cambria Math"/>
                    </w:rPr>
                    <m:t>10i</m:t>
                  </m:r>
                </m:oMath>
                <w:r w:rsidDel="00027BD8">
                  <w:delText xml:space="preserve"> (µm)</w:delText>
                </w:r>
              </w:del>
            </w:ins>
          </w:p>
        </w:tc>
        <w:tc>
          <w:tcPr>
            <w:tcW w:w="321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281F711" w14:textId="0154EA31" w:rsidR="00DC0A5F" w:rsidDel="00027BD8" w:rsidRDefault="00DC0A5F">
            <w:pPr>
              <w:pStyle w:val="MonParagraphe"/>
              <w:rPr>
                <w:ins w:id="252" w:author="f f" w:date="2019-03-21T15:27:00Z"/>
                <w:del w:id="253" w:author="33665219185" w:date="2019-12-25T23:30:00Z"/>
              </w:rPr>
              <w:pPrChange w:id="254" w:author="33665219185" w:date="2019-12-25T23:31:00Z">
                <w:pPr>
                  <w:pStyle w:val="MonParagraphe"/>
                  <w:jc w:val="center"/>
                </w:pPr>
              </w:pPrChange>
            </w:pPr>
            <w:ins w:id="255" w:author="f f" w:date="2019-03-21T15:27:00Z">
              <w:del w:id="256" w:author="33665219185" w:date="2019-12-25T23:30:00Z">
                <m:oMath>
                  <m:r>
                    <w:rPr>
                      <w:rFonts w:ascii="Cambria Math" w:hAnsi="Cambria Math"/>
                    </w:rPr>
                    <m:t>i</m:t>
                  </m:r>
                </m:oMath>
                <w:r w:rsidDel="00027BD8">
                  <w:delText xml:space="preserve"> (µm) </w:delText>
                </w:r>
              </w:del>
            </w:ins>
          </w:p>
        </w:tc>
      </w:tr>
      <w:tr w:rsidR="00DC0A5F" w:rsidDel="00027BD8" w14:paraId="41A91FBC" w14:textId="3915FE6F" w:rsidTr="00DC0A5F">
        <w:trPr>
          <w:ins w:id="257" w:author="f f" w:date="2019-03-21T15:27:00Z"/>
          <w:del w:id="258"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617C56BE" w14:textId="47A7ABB9" w:rsidR="00DC0A5F" w:rsidDel="00027BD8" w:rsidRDefault="00DC0A5F">
            <w:pPr>
              <w:pStyle w:val="MonParagraphe"/>
              <w:rPr>
                <w:ins w:id="259" w:author="f f" w:date="2019-03-21T15:27:00Z"/>
                <w:del w:id="260" w:author="33665219185" w:date="2019-12-25T23:30:00Z"/>
              </w:rPr>
              <w:pPrChange w:id="261" w:author="33665219185" w:date="2019-12-25T23:31:00Z">
                <w:pPr>
                  <w:pStyle w:val="MonParagraphe"/>
                  <w:jc w:val="center"/>
                </w:pPr>
              </w:pPrChange>
            </w:pPr>
            <w:ins w:id="262" w:author="f f" w:date="2019-03-21T15:27:00Z">
              <w:del w:id="263" w:author="33665219185" w:date="2019-12-25T23:30:00Z">
                <w:r w:rsidDel="00027BD8">
                  <w:delText xml:space="preserve">30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7A1898F4" w14:textId="78BFD35C" w:rsidR="00DC0A5F" w:rsidDel="00027BD8" w:rsidRDefault="00DC0A5F">
            <w:pPr>
              <w:pStyle w:val="MonParagraphe"/>
              <w:rPr>
                <w:ins w:id="264" w:author="f f" w:date="2019-03-21T15:27:00Z"/>
                <w:del w:id="265" w:author="33665219185" w:date="2019-12-25T23:30:00Z"/>
              </w:rPr>
              <w:pPrChange w:id="266" w:author="33665219185" w:date="2019-12-25T23:31:00Z">
                <w:pPr>
                  <w:pStyle w:val="MonParagraphe"/>
                  <w:jc w:val="center"/>
                </w:pPr>
              </w:pPrChange>
            </w:pPr>
            <w:ins w:id="267" w:author="f f" w:date="2019-03-21T15:27:00Z">
              <w:del w:id="268" w:author="33665219185" w:date="2019-12-25T23:30:00Z">
                <w:r w:rsidDel="00027BD8">
                  <w:rPr>
                    <w:rFonts w:cs="Calibri"/>
                  </w:rPr>
                  <w:delText>≈</w:delText>
                </w:r>
                <w:r w:rsidDel="00027BD8">
                  <w:delText xml:space="preserve">1738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1CB0B1FE" w14:textId="1D3FF13A" w:rsidR="00DC0A5F" w:rsidDel="00027BD8" w:rsidRDefault="00DC0A5F">
            <w:pPr>
              <w:pStyle w:val="MonParagraphe"/>
              <w:rPr>
                <w:ins w:id="269" w:author="f f" w:date="2019-03-21T15:27:00Z"/>
                <w:del w:id="270" w:author="33665219185" w:date="2019-12-25T23:30:00Z"/>
              </w:rPr>
              <w:pPrChange w:id="271" w:author="33665219185" w:date="2019-12-25T23:31:00Z">
                <w:pPr>
                  <w:pStyle w:val="MonParagraphe"/>
                  <w:jc w:val="center"/>
                </w:pPr>
              </w:pPrChange>
            </w:pPr>
            <w:ins w:id="272" w:author="f f" w:date="2019-03-21T15:27:00Z">
              <w:del w:id="273" w:author="33665219185" w:date="2019-12-25T23:30:00Z">
                <w:r w:rsidDel="00027BD8">
                  <w:rPr>
                    <w:rFonts w:cs="Calibri"/>
                  </w:rPr>
                  <w:delText>≈</w:delText>
                </w:r>
                <w:r w:rsidDel="00027BD8">
                  <w:delText xml:space="preserve">173.8 </w:delText>
                </w:r>
                <w:r w:rsidDel="00027BD8">
                  <w:rPr>
                    <w:rFonts w:cs="Calibri"/>
                  </w:rPr>
                  <w:delText>± 2.0</w:delText>
                </w:r>
              </w:del>
            </w:ins>
          </w:p>
        </w:tc>
      </w:tr>
      <w:tr w:rsidR="00DC0A5F" w:rsidDel="00027BD8" w14:paraId="66C07D3F" w14:textId="69E2921A" w:rsidTr="00DC0A5F">
        <w:trPr>
          <w:ins w:id="274" w:author="f f" w:date="2019-03-21T15:27:00Z"/>
          <w:del w:id="275"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10334D8F" w14:textId="75FA3635" w:rsidR="00DC0A5F" w:rsidDel="00027BD8" w:rsidRDefault="00DC0A5F">
            <w:pPr>
              <w:pStyle w:val="MonParagraphe"/>
              <w:rPr>
                <w:ins w:id="276" w:author="f f" w:date="2019-03-21T15:27:00Z"/>
                <w:del w:id="277" w:author="33665219185" w:date="2019-12-25T23:30:00Z"/>
              </w:rPr>
              <w:pPrChange w:id="278" w:author="33665219185" w:date="2019-12-25T23:31:00Z">
                <w:pPr>
                  <w:pStyle w:val="MonParagraphe"/>
                  <w:jc w:val="center"/>
                </w:pPr>
              </w:pPrChange>
            </w:pPr>
            <w:ins w:id="279" w:author="f f" w:date="2019-03-21T15:27:00Z">
              <w:del w:id="280" w:author="33665219185" w:date="2019-12-25T23:30:00Z">
                <w:r w:rsidDel="00027BD8">
                  <w:delText xml:space="preserve">47.6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1B332DC2" w14:textId="5D15CA8E" w:rsidR="00DC0A5F" w:rsidDel="00027BD8" w:rsidRDefault="00DC0A5F">
            <w:pPr>
              <w:pStyle w:val="MonParagraphe"/>
              <w:rPr>
                <w:ins w:id="281" w:author="f f" w:date="2019-03-21T15:27:00Z"/>
                <w:del w:id="282" w:author="33665219185" w:date="2019-12-25T23:30:00Z"/>
              </w:rPr>
              <w:pPrChange w:id="283" w:author="33665219185" w:date="2019-12-25T23:31:00Z">
                <w:pPr>
                  <w:pStyle w:val="MonParagraphe"/>
                  <w:jc w:val="center"/>
                </w:pPr>
              </w:pPrChange>
            </w:pPr>
            <w:ins w:id="284" w:author="f f" w:date="2019-03-21T15:27:00Z">
              <w:del w:id="285" w:author="33665219185" w:date="2019-12-25T23:30:00Z">
                <w:r w:rsidDel="00027BD8">
                  <w:rPr>
                    <w:rFonts w:cs="Calibri"/>
                  </w:rPr>
                  <w:delText>≈</w:delText>
                </w:r>
                <w:r w:rsidDel="00027BD8">
                  <w:delText xml:space="preserve">2359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156F37E8" w14:textId="1CC5C350" w:rsidR="00DC0A5F" w:rsidDel="00027BD8" w:rsidRDefault="00DC0A5F">
            <w:pPr>
              <w:pStyle w:val="MonParagraphe"/>
              <w:rPr>
                <w:ins w:id="286" w:author="f f" w:date="2019-03-21T15:27:00Z"/>
                <w:del w:id="287" w:author="33665219185" w:date="2019-12-25T23:30:00Z"/>
              </w:rPr>
              <w:pPrChange w:id="288" w:author="33665219185" w:date="2019-12-25T23:31:00Z">
                <w:pPr>
                  <w:pStyle w:val="MonParagraphe"/>
                  <w:jc w:val="center"/>
                </w:pPr>
              </w:pPrChange>
            </w:pPr>
            <w:ins w:id="289" w:author="f f" w:date="2019-03-21T15:27:00Z">
              <w:del w:id="290" w:author="33665219185" w:date="2019-12-25T23:30:00Z">
                <w:r w:rsidDel="00027BD8">
                  <w:rPr>
                    <w:rFonts w:cs="Calibri"/>
                  </w:rPr>
                  <w:delText>≈</w:delText>
                </w:r>
                <w:r w:rsidDel="00027BD8">
                  <w:delText xml:space="preserve">235.9 </w:delText>
                </w:r>
                <w:r w:rsidDel="00027BD8">
                  <w:rPr>
                    <w:rFonts w:cs="Calibri"/>
                  </w:rPr>
                  <w:delText>± 2.0</w:delText>
                </w:r>
              </w:del>
            </w:ins>
          </w:p>
        </w:tc>
      </w:tr>
      <w:tr w:rsidR="00DC0A5F" w:rsidDel="00027BD8" w14:paraId="7AD3E033" w14:textId="33DC92A0" w:rsidTr="00DC0A5F">
        <w:trPr>
          <w:ins w:id="291" w:author="f f" w:date="2019-03-21T15:27:00Z"/>
          <w:del w:id="292"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0191BC0C" w14:textId="6143DDE2" w:rsidR="00DC0A5F" w:rsidDel="00027BD8" w:rsidRDefault="00DC0A5F">
            <w:pPr>
              <w:pStyle w:val="MonParagraphe"/>
              <w:rPr>
                <w:ins w:id="293" w:author="f f" w:date="2019-03-21T15:27:00Z"/>
                <w:del w:id="294" w:author="33665219185" w:date="2019-12-25T23:30:00Z"/>
              </w:rPr>
              <w:pPrChange w:id="295" w:author="33665219185" w:date="2019-12-25T23:31:00Z">
                <w:pPr>
                  <w:pStyle w:val="MonParagraphe"/>
                  <w:jc w:val="center"/>
                </w:pPr>
              </w:pPrChange>
            </w:pPr>
            <w:ins w:id="296" w:author="f f" w:date="2019-03-21T15:27:00Z">
              <w:del w:id="297" w:author="33665219185" w:date="2019-12-25T23:30:00Z">
                <w:r w:rsidDel="00027BD8">
                  <w:delText xml:space="preserve">62.9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4EE7C9E3" w14:textId="27FB1FE3" w:rsidR="00DC0A5F" w:rsidDel="00027BD8" w:rsidRDefault="00DC0A5F">
            <w:pPr>
              <w:pStyle w:val="MonParagraphe"/>
              <w:rPr>
                <w:ins w:id="298" w:author="f f" w:date="2019-03-21T15:27:00Z"/>
                <w:del w:id="299" w:author="33665219185" w:date="2019-12-25T23:30:00Z"/>
              </w:rPr>
              <w:pPrChange w:id="300" w:author="33665219185" w:date="2019-12-25T23:31:00Z">
                <w:pPr>
                  <w:pStyle w:val="MonParagraphe"/>
                  <w:jc w:val="center"/>
                </w:pPr>
              </w:pPrChange>
            </w:pPr>
            <w:ins w:id="301" w:author="f f" w:date="2019-03-21T15:27:00Z">
              <w:del w:id="302" w:author="33665219185" w:date="2019-12-25T23:30:00Z">
                <w:r w:rsidDel="00027BD8">
                  <w:rPr>
                    <w:rFonts w:cs="Calibri"/>
                  </w:rPr>
                  <w:delText>≈</w:delText>
                </w:r>
                <w:r w:rsidDel="00027BD8">
                  <w:delText xml:space="preserve">2926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2D38E5C7" w14:textId="54CC1208" w:rsidR="00DC0A5F" w:rsidDel="00027BD8" w:rsidRDefault="00DC0A5F">
            <w:pPr>
              <w:pStyle w:val="MonParagraphe"/>
              <w:rPr>
                <w:ins w:id="303" w:author="f f" w:date="2019-03-21T15:27:00Z"/>
                <w:del w:id="304" w:author="33665219185" w:date="2019-12-25T23:30:00Z"/>
              </w:rPr>
              <w:pPrChange w:id="305" w:author="33665219185" w:date="2019-12-25T23:31:00Z">
                <w:pPr>
                  <w:pStyle w:val="MonParagraphe"/>
                  <w:jc w:val="center"/>
                </w:pPr>
              </w:pPrChange>
            </w:pPr>
            <w:ins w:id="306" w:author="f f" w:date="2019-03-21T15:27:00Z">
              <w:del w:id="307" w:author="33665219185" w:date="2019-12-25T23:30:00Z">
                <w:r w:rsidDel="00027BD8">
                  <w:rPr>
                    <w:rFonts w:cs="Calibri"/>
                  </w:rPr>
                  <w:delText>≈</w:delText>
                </w:r>
                <w:r w:rsidDel="00027BD8">
                  <w:delText xml:space="preserve">292.6 </w:delText>
                </w:r>
                <w:r w:rsidDel="00027BD8">
                  <w:rPr>
                    <w:rFonts w:cs="Calibri"/>
                  </w:rPr>
                  <w:delText>± 2.0</w:delText>
                </w:r>
              </w:del>
            </w:ins>
          </w:p>
        </w:tc>
      </w:tr>
      <w:tr w:rsidR="00DC0A5F" w:rsidDel="00027BD8" w14:paraId="088D6D7B" w14:textId="4AF02C85" w:rsidTr="00DC0A5F">
        <w:trPr>
          <w:ins w:id="308" w:author="f f" w:date="2019-03-21T15:27:00Z"/>
          <w:del w:id="309"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2D4D0DB9" w14:textId="2D492A2E" w:rsidR="00DC0A5F" w:rsidDel="00027BD8" w:rsidRDefault="00DC0A5F">
            <w:pPr>
              <w:pStyle w:val="MonParagraphe"/>
              <w:rPr>
                <w:ins w:id="310" w:author="f f" w:date="2019-03-21T15:27:00Z"/>
                <w:del w:id="311" w:author="33665219185" w:date="2019-12-25T23:30:00Z"/>
              </w:rPr>
              <w:pPrChange w:id="312" w:author="33665219185" w:date="2019-12-25T23:31:00Z">
                <w:pPr>
                  <w:pStyle w:val="MonParagraphe"/>
                  <w:jc w:val="center"/>
                </w:pPr>
              </w:pPrChange>
            </w:pPr>
            <w:ins w:id="313" w:author="f f" w:date="2019-03-21T15:27:00Z">
              <w:del w:id="314" w:author="33665219185" w:date="2019-12-25T23:30:00Z">
                <w:r w:rsidDel="00027BD8">
                  <w:delText xml:space="preserve">72.9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00143C2A" w14:textId="06FBA582" w:rsidR="00DC0A5F" w:rsidDel="00027BD8" w:rsidRDefault="00DC0A5F">
            <w:pPr>
              <w:pStyle w:val="MonParagraphe"/>
              <w:rPr>
                <w:ins w:id="315" w:author="f f" w:date="2019-03-21T15:27:00Z"/>
                <w:del w:id="316" w:author="33665219185" w:date="2019-12-25T23:30:00Z"/>
              </w:rPr>
              <w:pPrChange w:id="317" w:author="33665219185" w:date="2019-12-25T23:31:00Z">
                <w:pPr>
                  <w:pStyle w:val="MonParagraphe"/>
                  <w:jc w:val="center"/>
                </w:pPr>
              </w:pPrChange>
            </w:pPr>
            <w:ins w:id="318" w:author="f f" w:date="2019-03-21T15:27:00Z">
              <w:del w:id="319" w:author="33665219185" w:date="2019-12-25T23:30:00Z">
                <w:r w:rsidDel="00027BD8">
                  <w:rPr>
                    <w:rFonts w:cs="Calibri"/>
                  </w:rPr>
                  <w:delText>≈</w:delText>
                </w:r>
                <w:r w:rsidDel="00027BD8">
                  <w:delText xml:space="preserve">3371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2354D573" w14:textId="5D02AE93" w:rsidR="00DC0A5F" w:rsidDel="00027BD8" w:rsidRDefault="00DC0A5F">
            <w:pPr>
              <w:pStyle w:val="MonParagraphe"/>
              <w:rPr>
                <w:ins w:id="320" w:author="f f" w:date="2019-03-21T15:27:00Z"/>
                <w:del w:id="321" w:author="33665219185" w:date="2019-12-25T23:30:00Z"/>
              </w:rPr>
              <w:pPrChange w:id="322" w:author="33665219185" w:date="2019-12-25T23:31:00Z">
                <w:pPr>
                  <w:pStyle w:val="MonParagraphe"/>
                  <w:jc w:val="center"/>
                </w:pPr>
              </w:pPrChange>
            </w:pPr>
            <w:ins w:id="323" w:author="f f" w:date="2019-03-21T15:27:00Z">
              <w:del w:id="324" w:author="33665219185" w:date="2019-12-25T23:30:00Z">
                <w:r w:rsidDel="00027BD8">
                  <w:rPr>
                    <w:rFonts w:cs="Calibri"/>
                  </w:rPr>
                  <w:delText>≈</w:delText>
                </w:r>
                <w:r w:rsidDel="00027BD8">
                  <w:delText xml:space="preserve">337.1 </w:delText>
                </w:r>
                <w:r w:rsidDel="00027BD8">
                  <w:rPr>
                    <w:rFonts w:cs="Calibri"/>
                  </w:rPr>
                  <w:delText>± 2.0</w:delText>
                </w:r>
              </w:del>
            </w:ins>
          </w:p>
        </w:tc>
      </w:tr>
      <w:tr w:rsidR="00DC0A5F" w:rsidDel="00027BD8" w14:paraId="28E61994" w14:textId="3E66DD35" w:rsidTr="00DC0A5F">
        <w:trPr>
          <w:ins w:id="325" w:author="f f" w:date="2019-03-21T15:27:00Z"/>
          <w:del w:id="326"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34ADBA7C" w14:textId="17C91979" w:rsidR="00DC0A5F" w:rsidDel="00027BD8" w:rsidRDefault="00DC0A5F">
            <w:pPr>
              <w:pStyle w:val="MonParagraphe"/>
              <w:rPr>
                <w:ins w:id="327" w:author="f f" w:date="2019-03-21T15:27:00Z"/>
                <w:del w:id="328" w:author="33665219185" w:date="2019-12-25T23:30:00Z"/>
              </w:rPr>
              <w:pPrChange w:id="329" w:author="33665219185" w:date="2019-12-25T23:31:00Z">
                <w:pPr>
                  <w:pStyle w:val="MonParagraphe"/>
                  <w:jc w:val="center"/>
                </w:pPr>
              </w:pPrChange>
            </w:pPr>
            <w:ins w:id="330" w:author="f f" w:date="2019-03-21T15:27:00Z">
              <w:del w:id="331" w:author="33665219185" w:date="2019-12-25T23:30:00Z">
                <w:r w:rsidDel="00027BD8">
                  <w:delText xml:space="preserve">82.9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07D806BC" w14:textId="6FD2E505" w:rsidR="00DC0A5F" w:rsidDel="00027BD8" w:rsidRDefault="00DC0A5F">
            <w:pPr>
              <w:pStyle w:val="MonParagraphe"/>
              <w:rPr>
                <w:ins w:id="332" w:author="f f" w:date="2019-03-21T15:27:00Z"/>
                <w:del w:id="333" w:author="33665219185" w:date="2019-12-25T23:30:00Z"/>
              </w:rPr>
              <w:pPrChange w:id="334" w:author="33665219185" w:date="2019-12-25T23:31:00Z">
                <w:pPr>
                  <w:pStyle w:val="MonParagraphe"/>
                  <w:jc w:val="center"/>
                </w:pPr>
              </w:pPrChange>
            </w:pPr>
            <w:ins w:id="335" w:author="f f" w:date="2019-03-21T15:27:00Z">
              <w:del w:id="336" w:author="33665219185" w:date="2019-12-25T23:30:00Z">
                <w:r w:rsidDel="00027BD8">
                  <w:rPr>
                    <w:rFonts w:cs="Calibri"/>
                  </w:rPr>
                  <w:delText>≈</w:delText>
                </w:r>
                <w:r w:rsidDel="00027BD8">
                  <w:delText xml:space="preserve">3758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05870C0E" w14:textId="1FBA0537" w:rsidR="00DC0A5F" w:rsidDel="00027BD8" w:rsidRDefault="00DC0A5F">
            <w:pPr>
              <w:pStyle w:val="MonParagraphe"/>
              <w:rPr>
                <w:ins w:id="337" w:author="f f" w:date="2019-03-21T15:27:00Z"/>
                <w:del w:id="338" w:author="33665219185" w:date="2019-12-25T23:30:00Z"/>
              </w:rPr>
              <w:pPrChange w:id="339" w:author="33665219185" w:date="2019-12-25T23:31:00Z">
                <w:pPr>
                  <w:pStyle w:val="MonParagraphe"/>
                  <w:jc w:val="center"/>
                </w:pPr>
              </w:pPrChange>
            </w:pPr>
            <w:ins w:id="340" w:author="f f" w:date="2019-03-21T15:27:00Z">
              <w:del w:id="341" w:author="33665219185" w:date="2019-12-25T23:30:00Z">
                <w:r w:rsidDel="00027BD8">
                  <w:rPr>
                    <w:rFonts w:cs="Calibri"/>
                  </w:rPr>
                  <w:delText>≈</w:delText>
                </w:r>
                <w:r w:rsidDel="00027BD8">
                  <w:delText xml:space="preserve">375.8 </w:delText>
                </w:r>
                <w:r w:rsidDel="00027BD8">
                  <w:rPr>
                    <w:rFonts w:cs="Calibri"/>
                  </w:rPr>
                  <w:delText>± 2.0</w:delText>
                </w:r>
              </w:del>
            </w:ins>
          </w:p>
        </w:tc>
      </w:tr>
    </w:tbl>
    <w:p w14:paraId="1E7007DA" w14:textId="1FF58565" w:rsidR="00DC0A5F" w:rsidDel="00027BD8" w:rsidRDefault="00DC0A5F">
      <w:pPr>
        <w:pStyle w:val="MonParagraphe"/>
        <w:rPr>
          <w:ins w:id="342" w:author="f f" w:date="2019-03-21T15:27:00Z"/>
          <w:del w:id="343" w:author="33665219185" w:date="2019-12-25T23:30:00Z"/>
        </w:rPr>
      </w:pPr>
      <w:ins w:id="344" w:author="f f" w:date="2019-03-21T15:27:00Z">
        <w:del w:id="345" w:author="33665219185" w:date="2019-12-25T23:30:00Z">
          <w:r w:rsidDel="00027BD8">
            <w:delText xml:space="preserve">Nous avons essayé de quantifier au mieux possibles les incertitudes liées à ces valeurs, malgré le fait qu’elles soient nombreuses, et pour certaines, difficilement quantifiables : pour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il y a des incertitudes sur la lecture directe des mesures sur le banc gradué, sur la position exacte des éléments (il peut y avoir un décalage dû aux pieds porteurs ou bien au support de chaque élément par exemple), ou encore sur l’alignement des différents objets, qui n’est pas forcément parfait (cet alignement n’est en effet pas simple à effectuer) : nous avons donc estimé l’incertitude associée à </w:delText>
          </w:r>
          <m:oMath>
            <m:r>
              <w:rPr>
                <w:rFonts w:ascii="Cambria Math" w:hAnsi="Cambria Math"/>
              </w:rPr>
              <m:t xml:space="preserve"> ± 1 </m:t>
            </m:r>
          </m:oMath>
          <w:r w:rsidDel="00027BD8">
            <w:delText>cm. Par la suite, sur la mesure des 10 interfranges, il y a des sources d’erreurs provenant encore une fois de l’alignement des éléments qui, s’il n’est pas parfait peut modifier légèrement les interfranges ; sur la mesure effectuée à l’ordinateur (précision du logiciel, en sachant que 1 pixel fait 5.3µm, ainsi que précision de l’expérimentateur dans la mesure), et enfin il y a une incertitude liée à l’évaluation de la position d’une frange sombre/claire. Toutes ces sources d’erreurs ne sont pas vraiment quantifiables, mais nous avons estimé que cela provoquait une erreur de plus ou moins 20 µm. Enfin, l’incertitude sur une seule interfrange correspond au dixième de celle sur 10 interfranges (on voit donc l’importance de prendre plusieurs franges successives pour réduire l’erreur).</w:delText>
          </w:r>
        </w:del>
      </w:ins>
    </w:p>
    <w:p w14:paraId="4AE9FBCE" w14:textId="290B3DDF" w:rsidR="00DC0A5F" w:rsidDel="00027BD8" w:rsidRDefault="00DC0A5F">
      <w:pPr>
        <w:pStyle w:val="MonParagraphe"/>
        <w:rPr>
          <w:ins w:id="346" w:author="f f" w:date="2019-03-21T15:27:00Z"/>
          <w:del w:id="347" w:author="33665219185" w:date="2019-12-25T23:30:00Z"/>
        </w:rPr>
      </w:pPr>
    </w:p>
    <w:p w14:paraId="0D6DDDDD" w14:textId="609EFB67" w:rsidR="00DC0A5F" w:rsidDel="00027BD8" w:rsidRDefault="00DC0A5F">
      <w:pPr>
        <w:pStyle w:val="MonParagraphe"/>
        <w:rPr>
          <w:ins w:id="348" w:author="f f" w:date="2019-03-21T15:27:00Z"/>
          <w:del w:id="349" w:author="33665219185" w:date="2019-12-25T23:30:00Z"/>
        </w:rPr>
      </w:pPr>
      <w:ins w:id="350" w:author="f f" w:date="2019-03-21T15:27:00Z">
        <w:del w:id="351" w:author="33665219185" w:date="2019-12-25T23:30:00Z">
          <w:r w:rsidDel="00027BD8">
            <w:delText xml:space="preserve">Grâce à ces résultats, nous avons pu tracer la droite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w:delText>
          </w:r>
        </w:del>
      </w:ins>
    </w:p>
    <w:p w14:paraId="4AE51A76" w14:textId="292A0414" w:rsidR="00DC0A5F" w:rsidDel="00027BD8" w:rsidRDefault="00DC0A5F">
      <w:pPr>
        <w:pStyle w:val="MonParagraphe"/>
        <w:rPr>
          <w:ins w:id="352" w:author="f f" w:date="2019-03-21T15:27:00Z"/>
          <w:del w:id="353" w:author="33665219185" w:date="2019-12-25T23:30:00Z"/>
        </w:rPr>
      </w:pPr>
      <w:ins w:id="354" w:author="f f" w:date="2019-03-21T15:27:00Z">
        <w:del w:id="355" w:author="33665219185" w:date="2019-12-25T23:30:00Z">
          <w:r w:rsidDel="00027BD8">
            <w:rPr>
              <w:noProof/>
            </w:rPr>
            <w:drawing>
              <wp:anchor distT="0" distB="0" distL="114300" distR="114300" simplePos="0" relativeHeight="251684864" behindDoc="0" locked="0" layoutInCell="1" allowOverlap="1" wp14:anchorId="788EF025" wp14:editId="454DBB9B">
                <wp:simplePos x="0" y="0"/>
                <wp:positionH relativeFrom="margin">
                  <wp:align>center</wp:align>
                </wp:positionH>
                <wp:positionV relativeFrom="paragraph">
                  <wp:posOffset>35560</wp:posOffset>
                </wp:positionV>
                <wp:extent cx="6382385" cy="2932430"/>
                <wp:effectExtent l="0" t="0" r="18415" b="1270"/>
                <wp:wrapNone/>
                <wp:docPr id="224" name="Graphique 22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576ED56-D66F-40AB-97D1-3D7EABAD6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page">
                  <wp14:pctHeight>0</wp14:pctHeight>
                </wp14:sizeRelV>
              </wp:anchor>
            </w:drawing>
          </w:r>
        </w:del>
      </w:ins>
    </w:p>
    <w:p w14:paraId="5234FD07" w14:textId="04E4F220" w:rsidR="00DC0A5F" w:rsidDel="00027BD8" w:rsidRDefault="00DC0A5F">
      <w:pPr>
        <w:pStyle w:val="MonParagraphe"/>
        <w:rPr>
          <w:ins w:id="356" w:author="f f" w:date="2019-03-21T15:27:00Z"/>
          <w:del w:id="357" w:author="33665219185" w:date="2019-12-25T23:30:00Z"/>
        </w:rPr>
      </w:pPr>
    </w:p>
    <w:p w14:paraId="55DBDF6A" w14:textId="5E296521" w:rsidR="00DC0A5F" w:rsidDel="00027BD8" w:rsidRDefault="00DC0A5F">
      <w:pPr>
        <w:pStyle w:val="MonParagraphe"/>
        <w:rPr>
          <w:ins w:id="358" w:author="f f" w:date="2019-03-21T15:27:00Z"/>
          <w:del w:id="359" w:author="33665219185" w:date="2019-12-25T23:30:00Z"/>
        </w:rPr>
      </w:pPr>
    </w:p>
    <w:p w14:paraId="6F16D898" w14:textId="751982F8" w:rsidR="00DC0A5F" w:rsidDel="00027BD8" w:rsidRDefault="00DC0A5F">
      <w:pPr>
        <w:pStyle w:val="MonParagraphe"/>
        <w:rPr>
          <w:ins w:id="360" w:author="f f" w:date="2019-03-21T15:27:00Z"/>
          <w:del w:id="361" w:author="33665219185" w:date="2019-12-25T23:30:00Z"/>
        </w:rPr>
      </w:pPr>
    </w:p>
    <w:p w14:paraId="5A803F6B" w14:textId="6EC25815" w:rsidR="00DC0A5F" w:rsidDel="00027BD8" w:rsidRDefault="00DC0A5F">
      <w:pPr>
        <w:pStyle w:val="MonParagraphe"/>
        <w:rPr>
          <w:ins w:id="362" w:author="f f" w:date="2019-03-21T15:27:00Z"/>
          <w:del w:id="363" w:author="33665219185" w:date="2019-12-25T23:30:00Z"/>
        </w:rPr>
      </w:pPr>
    </w:p>
    <w:p w14:paraId="050DE3FC" w14:textId="30B9FE5D" w:rsidR="00DC0A5F" w:rsidDel="00027BD8" w:rsidRDefault="00DC0A5F">
      <w:pPr>
        <w:pStyle w:val="MonParagraphe"/>
        <w:rPr>
          <w:ins w:id="364" w:author="f f" w:date="2019-03-21T15:27:00Z"/>
          <w:del w:id="365" w:author="33665219185" w:date="2019-12-25T23:30:00Z"/>
        </w:rPr>
      </w:pPr>
    </w:p>
    <w:p w14:paraId="00EFF48C" w14:textId="6A5FFC71" w:rsidR="00DC0A5F" w:rsidDel="00027BD8" w:rsidRDefault="00DC0A5F">
      <w:pPr>
        <w:pStyle w:val="MonParagraphe"/>
        <w:rPr>
          <w:ins w:id="366" w:author="f f" w:date="2019-03-21T15:27:00Z"/>
          <w:del w:id="367" w:author="33665219185" w:date="2019-12-25T23:30:00Z"/>
        </w:rPr>
      </w:pPr>
    </w:p>
    <w:p w14:paraId="1085429A" w14:textId="7F645FE7" w:rsidR="00DC0A5F" w:rsidDel="00027BD8" w:rsidRDefault="00DC0A5F">
      <w:pPr>
        <w:pStyle w:val="MonParagraphe"/>
        <w:rPr>
          <w:ins w:id="368" w:author="f f" w:date="2019-03-21T15:27:00Z"/>
          <w:del w:id="369" w:author="33665219185" w:date="2019-12-25T23:30:00Z"/>
        </w:rPr>
      </w:pPr>
    </w:p>
    <w:p w14:paraId="6358DA12" w14:textId="48C00D7D" w:rsidR="00DC0A5F" w:rsidDel="00027BD8" w:rsidRDefault="00DC0A5F">
      <w:pPr>
        <w:pStyle w:val="MonParagraphe"/>
        <w:rPr>
          <w:ins w:id="370" w:author="f f" w:date="2019-03-21T15:27:00Z"/>
          <w:del w:id="371" w:author="33665219185" w:date="2019-12-25T23:30:00Z"/>
        </w:rPr>
      </w:pPr>
    </w:p>
    <w:p w14:paraId="62B2DEDC" w14:textId="0AD255E5" w:rsidR="00DC0A5F" w:rsidDel="00027BD8" w:rsidRDefault="00DC0A5F">
      <w:pPr>
        <w:pStyle w:val="MonParagraphe"/>
        <w:rPr>
          <w:ins w:id="372" w:author="f f" w:date="2019-03-21T15:27:00Z"/>
          <w:del w:id="373" w:author="33665219185" w:date="2019-12-25T23:30:00Z"/>
        </w:rPr>
      </w:pPr>
    </w:p>
    <w:p w14:paraId="031C78E4" w14:textId="4235F1BB" w:rsidR="00DC0A5F" w:rsidDel="00027BD8" w:rsidRDefault="00DC0A5F">
      <w:pPr>
        <w:pStyle w:val="MonParagraphe"/>
        <w:rPr>
          <w:ins w:id="374" w:author="f f" w:date="2019-03-21T15:27:00Z"/>
          <w:del w:id="375" w:author="33665219185" w:date="2019-12-25T23:30:00Z"/>
        </w:rPr>
      </w:pPr>
    </w:p>
    <w:p w14:paraId="76566392" w14:textId="2A876DF9" w:rsidR="00DC0A5F" w:rsidDel="00027BD8" w:rsidRDefault="00DC0A5F">
      <w:pPr>
        <w:pStyle w:val="MonParagraphe"/>
        <w:rPr>
          <w:ins w:id="376" w:author="f f" w:date="2019-03-21T15:27:00Z"/>
          <w:del w:id="377" w:author="33665219185" w:date="2019-12-25T23:30:00Z"/>
        </w:rPr>
      </w:pPr>
    </w:p>
    <w:p w14:paraId="6B36C057" w14:textId="2892B789" w:rsidR="00DC0A5F" w:rsidDel="00027BD8" w:rsidRDefault="00DC0A5F">
      <w:pPr>
        <w:pStyle w:val="MonParagraphe"/>
        <w:rPr>
          <w:ins w:id="378" w:author="f f" w:date="2019-03-21T15:27:00Z"/>
          <w:del w:id="379" w:author="33665219185" w:date="2019-12-25T23:30:00Z"/>
        </w:rPr>
      </w:pPr>
    </w:p>
    <w:p w14:paraId="2E7DB488" w14:textId="41A47995" w:rsidR="00DC0A5F" w:rsidDel="00027BD8" w:rsidRDefault="00DC0A5F">
      <w:pPr>
        <w:pStyle w:val="MonParagraphe"/>
        <w:rPr>
          <w:ins w:id="380" w:author="f f" w:date="2019-03-21T15:27:00Z"/>
          <w:del w:id="381" w:author="33665219185" w:date="2019-12-25T23:30:00Z"/>
        </w:rPr>
        <w:pPrChange w:id="382" w:author="33665219185" w:date="2019-12-25T23:31:00Z">
          <w:pPr>
            <w:pStyle w:val="Figure"/>
          </w:pPr>
        </w:pPrChange>
      </w:pPr>
      <w:ins w:id="383" w:author="f f" w:date="2019-03-21T15:27:00Z">
        <w:del w:id="384" w:author="33665219185" w:date="2019-12-25T23:30:00Z">
          <w:r w:rsidDel="00027BD8">
            <w:delText xml:space="preserve">Figure 3 : Courbe représentant l’évolution de l’interfrange en fonction de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r w:rsidDel="00027BD8">
            <w:delText xml:space="preserve">, ainsi que les droites extrêmes </w:delText>
          </w:r>
        </w:del>
      </w:ins>
    </w:p>
    <w:p w14:paraId="278380AD" w14:textId="5DD932DA" w:rsidR="00DC0A5F" w:rsidDel="00027BD8" w:rsidRDefault="00DC0A5F">
      <w:pPr>
        <w:pStyle w:val="MonParagraphe"/>
        <w:rPr>
          <w:ins w:id="385" w:author="f f" w:date="2019-03-21T15:27:00Z"/>
          <w:del w:id="386" w:author="33665219185" w:date="2019-12-25T23:30:00Z"/>
        </w:rPr>
        <w:pPrChange w:id="387" w:author="33665219185" w:date="2019-12-25T23:31:00Z">
          <w:pPr>
            <w:pStyle w:val="MonParagraphe"/>
            <w:ind w:firstLine="0"/>
          </w:pPr>
        </w:pPrChange>
      </w:pPr>
    </w:p>
    <w:p w14:paraId="7AEC3A52" w14:textId="2721213D" w:rsidR="00DC0A5F" w:rsidDel="00027BD8" w:rsidRDefault="00DC0A5F">
      <w:pPr>
        <w:pStyle w:val="MonParagraphe"/>
        <w:rPr>
          <w:ins w:id="388" w:author="f f" w:date="2019-03-21T15:27:00Z"/>
          <w:del w:id="389" w:author="33665219185" w:date="2019-12-25T23:30:00Z"/>
        </w:rPr>
        <w:pPrChange w:id="390" w:author="33665219185" w:date="2019-12-25T23:31:00Z">
          <w:pPr>
            <w:pStyle w:val="MonParagraphe"/>
            <w:ind w:firstLine="0"/>
          </w:pPr>
        </w:pPrChange>
      </w:pPr>
      <w:ins w:id="391" w:author="f f" w:date="2019-03-21T15:27:00Z">
        <w:del w:id="392" w:author="33665219185" w:date="2019-12-25T23:30:00Z">
          <w:r w:rsidDel="00027BD8">
            <w:delText xml:space="preserve">D’après la théorie nous avons : </w:delText>
          </w:r>
          <m:oMath>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avec </w:delTex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Del="00027BD8">
            <w:delText xml:space="preserve"> la distance entre la source et le biprisme, </w:delText>
          </w:r>
          <m:oMath>
            <m:sSub>
              <m:sSubPr>
                <m:ctrlPr>
                  <w:rPr>
                    <w:rFonts w:ascii="Cambria Math" w:hAnsi="Cambria Math"/>
                    <w:i/>
                  </w:rPr>
                </m:ctrlPr>
              </m:sSubPr>
              <m:e>
                <m:r>
                  <w:rPr>
                    <w:rFonts w:ascii="Cambria Math" w:hAnsi="Cambria Math"/>
                  </w:rPr>
                  <m:t>λ</m:t>
                </m:r>
              </m:e>
              <m:sub>
                <m:r>
                  <w:rPr>
                    <w:rFonts w:ascii="Cambria Math" w:hAnsi="Cambria Math"/>
                  </w:rPr>
                  <m:t>v</m:t>
                </m:r>
              </m:sub>
            </m:sSub>
          </m:oMath>
          <w:r w:rsidDel="00027BD8">
            <w:delText xml:space="preserve"> la longueur d’onde du faisceau dans le vide (=630 nm), </w:delText>
          </w:r>
          <m:oMath>
            <m:r>
              <w:rPr>
                <w:rFonts w:ascii="Cambria Math" w:hAnsi="Cambria Math"/>
              </w:rPr>
              <m:t>α</m:t>
            </m:r>
          </m:oMath>
          <w:r w:rsidDel="00027BD8">
            <w:delText xml:space="preserve"> l’angle au sommet de chaque prisme (~1°), </w:delText>
          </w:r>
          <m:oMath>
            <m:sSub>
              <m:sSubPr>
                <m:ctrlPr>
                  <w:rPr>
                    <w:rFonts w:ascii="Cambria Math" w:hAnsi="Cambria Math"/>
                    <w:i/>
                  </w:rPr>
                </m:ctrlPr>
              </m:sSubPr>
              <m:e>
                <m:r>
                  <w:rPr>
                    <w:rFonts w:ascii="Cambria Math" w:hAnsi="Cambria Math"/>
                  </w:rPr>
                  <m:t>n</m:t>
                </m:r>
              </m:e>
              <m:sub>
                <m:r>
                  <w:rPr>
                    <w:rFonts w:ascii="Cambria Math" w:hAnsi="Cambria Math"/>
                  </w:rPr>
                  <m:t>v</m:t>
                </m:r>
              </m:sub>
            </m:sSub>
          </m:oMath>
          <w:r w:rsidDel="00027BD8">
            <w:delText xml:space="preserve"> (=1,537) et </w:delTex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Del="00027BD8">
            <w:delText xml:space="preserve"> (=1,0003) respectivement les indices du biprisme et du vide. Ainsi nous voyons que la théorie prévoit pour la courbe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xml:space="preserve">  une droite ne passant pas par l’origine, ce que nous obtenons bien expérimentalement : nous observons ainsi que la longueur de l’interfrange augmente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ce qui est également prévu par la théorie.</w:delText>
          </w:r>
        </w:del>
      </w:ins>
    </w:p>
    <w:p w14:paraId="538654F2" w14:textId="2B6ED8F1" w:rsidR="00DC0A5F" w:rsidDel="00027BD8" w:rsidRDefault="00DC0A5F">
      <w:pPr>
        <w:pStyle w:val="MonParagraphe"/>
        <w:rPr>
          <w:ins w:id="393" w:author="f f" w:date="2019-03-21T15:27:00Z"/>
          <w:del w:id="394" w:author="33665219185" w:date="2019-12-25T23:30:00Z"/>
        </w:rPr>
        <w:pPrChange w:id="395" w:author="33665219185" w:date="2019-12-25T23:31:00Z">
          <w:pPr>
            <w:pStyle w:val="MonParagraphe"/>
            <w:ind w:firstLine="0"/>
          </w:pPr>
        </w:pPrChange>
      </w:pPr>
      <w:ins w:id="396" w:author="f f" w:date="2019-03-21T15:27:00Z">
        <w:del w:id="397" w:author="33665219185" w:date="2019-12-25T23:30:00Z">
          <w:r w:rsidDel="00027BD8">
            <w:delText xml:space="preserve">Nous voulons maintenant retrouver la valeur de l’angle </w:delText>
          </w:r>
          <w:r w:rsidDel="00027BD8">
            <w:rPr>
              <w:rFonts w:cs="Calibri"/>
            </w:rPr>
            <w:delText>α</w:delText>
          </w:r>
          <w:r w:rsidDel="00027BD8">
            <w:delText xml:space="preserve"> : pour cela, nous pouvons par exemple regarder l’ordonnée à l’origine de la droite que l’on a tracé, car en effet, elle est égale à </w:delTex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Nous voyons grâce aux équations que l’ordonnée à l’origine est comprise entre environ 46,3 µm et 71,2 µm. Nous pouvons ainsi calculer le domaine dans lequel serait compris </w:delText>
          </w:r>
          <w:r w:rsidDel="00027BD8">
            <w:rPr>
              <w:rFonts w:cs="Calibri"/>
            </w:rPr>
            <w:delText>α</w:delText>
          </w:r>
          <w:r w:rsidDel="00027BD8">
            <w:delText xml:space="preserve"> : on a </w:delTex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2i(</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oMath>
          <w:r w:rsidDel="00027BD8">
            <w:delText xml:space="preserve"> Ainsi :</w:delText>
          </w:r>
        </w:del>
      </w:ins>
    </w:p>
    <w:p w14:paraId="6375BD2D" w14:textId="08BFBBED" w:rsidR="00DC0A5F" w:rsidDel="00027BD8" w:rsidRDefault="00DC0A5F">
      <w:pPr>
        <w:pStyle w:val="MonParagraphe"/>
        <w:rPr>
          <w:ins w:id="398" w:author="f f" w:date="2019-03-21T15:27:00Z"/>
          <w:del w:id="399" w:author="33665219185" w:date="2019-12-25T23:30:00Z"/>
        </w:rPr>
        <w:pPrChange w:id="400" w:author="33665219185" w:date="2019-12-25T23:31:00Z">
          <w:pPr>
            <w:pStyle w:val="MonParagraphe"/>
            <w:ind w:firstLine="0"/>
          </w:pPr>
        </w:pPrChange>
      </w:pPr>
      <w:ins w:id="401" w:author="f f" w:date="2019-03-21T15:27:00Z">
        <w:del w:id="402" w:author="33665219185" w:date="2019-12-25T23:30:00Z">
          <w:r w:rsidDel="00027BD8">
            <w:delText xml:space="preserve"> </w:delText>
          </w:r>
          <m:oMath>
            <m:sSub>
              <m:sSubPr>
                <m:ctrlPr>
                  <w:rPr>
                    <w:rFonts w:ascii="Cambria Math" w:hAnsi="Cambria Math"/>
                    <w:i/>
                  </w:rPr>
                </m:ctrlPr>
              </m:sSubPr>
              <m:e>
                <m:r>
                  <w:rPr>
                    <w:rFonts w:ascii="Cambria Math" w:hAnsi="Cambria Math"/>
                  </w:rPr>
                  <m:t>α</m:t>
                </m:r>
              </m:e>
              <m:sub>
                <m:r>
                  <w:rPr>
                    <w:rFonts w:ascii="Cambria Math" w:hAnsi="Cambria Math"/>
                  </w:rPr>
                  <m:t xml:space="preserve">min </m:t>
                </m:r>
              </m:sub>
            </m:sSub>
            <m:r>
              <w:rPr>
                <w:rFonts w:ascii="Cambria Math" w:hAnsi="Cambria Math"/>
              </w:rPr>
              <m:t>=</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2×71.21×</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×(1.537-1.0003)</m:t>
                </m:r>
              </m:den>
            </m:f>
            <m:r>
              <w:rPr>
                <w:rFonts w:ascii="Cambria Math" w:hAnsi="Cambria Math"/>
              </w:rPr>
              <m:t>≈8.24×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rad=</m:t>
            </m:r>
            <m:r>
              <m:rPr>
                <m:sty m:val="bi"/>
              </m:rPr>
              <w:rPr>
                <w:rFonts w:ascii="Cambria Math" w:hAnsi="Cambria Math"/>
              </w:rPr>
              <m:t>0.47 °</m:t>
            </m:r>
            <m:r>
              <w:rPr>
                <w:rFonts w:ascii="Cambria Math" w:hAnsi="Cambria Math"/>
              </w:rPr>
              <m:t xml:space="preserve"> </m:t>
            </m:r>
          </m:oMath>
          <w:r w:rsidDel="00027BD8">
            <w:delText xml:space="preserve">Et </w:delText>
          </w:r>
          <m:oMath>
            <m:sSub>
              <m:sSubPr>
                <m:ctrlPr>
                  <w:rPr>
                    <w:rFonts w:ascii="Cambria Math" w:hAnsi="Cambria Math"/>
                    <w:i/>
                  </w:rPr>
                </m:ctrlPr>
              </m:sSubPr>
              <m:e>
                <m:r>
                  <w:rPr>
                    <w:rFonts w:ascii="Cambria Math" w:hAnsi="Cambria Math"/>
                  </w:rPr>
                  <m:t>α</m:t>
                </m:r>
              </m:e>
              <m:sub>
                <m:r>
                  <w:rPr>
                    <w:rFonts w:ascii="Cambria Math" w:hAnsi="Cambria Math"/>
                  </w:rPr>
                  <m:t xml:space="preserve">max </m:t>
                </m:r>
              </m:sub>
            </m:sSub>
            <m:r>
              <w:rPr>
                <w:rFonts w:ascii="Cambria Math" w:hAnsi="Cambria Math"/>
              </w:rPr>
              <m:t>=</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2×46.34×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×(1.537-1.0003)</m:t>
                </m:r>
              </m:den>
            </m:f>
          </m:oMath>
          <w:r w:rsidDel="00027BD8">
            <w:delText xml:space="preserve"> </w:delText>
          </w:r>
          <m:oMath>
            <m:sSub>
              <m:sSubPr>
                <m:ctrlPr>
                  <w:rPr>
                    <w:rFonts w:ascii="Cambria Math" w:hAnsi="Cambria Math"/>
                    <w:i/>
                  </w:rPr>
                </m:ctrlPr>
              </m:sSubPr>
              <m:e>
                <m:r>
                  <w:rPr>
                    <w:rFonts w:ascii="Cambria Math" w:hAnsi="Cambria Math"/>
                  </w:rPr>
                  <m:t>α</m:t>
                </m:r>
              </m:e>
              <m:sub>
                <m:r>
                  <w:rPr>
                    <w:rFonts w:ascii="Cambria Math" w:hAnsi="Cambria Math"/>
                  </w:rPr>
                  <m:t xml:space="preserve">max </m:t>
                </m:r>
              </m:sub>
            </m:sSub>
            <m:r>
              <w:rPr>
                <w:rFonts w:ascii="Cambria Math" w:hAnsi="Cambria Math"/>
              </w:rPr>
              <m:t>≈1.27×</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rad=</m:t>
            </m:r>
            <m:r>
              <m:rPr>
                <m:sty m:val="bi"/>
              </m:rPr>
              <w:rPr>
                <w:rFonts w:ascii="Cambria Math" w:hAnsi="Cambria Math"/>
              </w:rPr>
              <m:t>0.73 °</m:t>
            </m:r>
          </m:oMath>
        </w:del>
      </w:ins>
    </w:p>
    <w:p w14:paraId="36E74B74" w14:textId="3E993A5B" w:rsidR="00DC0A5F" w:rsidDel="00027BD8" w:rsidRDefault="00DC0A5F">
      <w:pPr>
        <w:pStyle w:val="MonParagraphe"/>
        <w:rPr>
          <w:ins w:id="403" w:author="f f" w:date="2019-03-21T15:27:00Z"/>
          <w:del w:id="404" w:author="33665219185" w:date="2019-12-25T23:30:00Z"/>
        </w:rPr>
        <w:pPrChange w:id="405" w:author="33665219185" w:date="2019-12-25T23:31:00Z">
          <w:pPr>
            <w:pStyle w:val="MonParagraphe"/>
            <w:ind w:firstLine="0"/>
          </w:pPr>
        </w:pPrChange>
      </w:pPr>
    </w:p>
    <w:p w14:paraId="62466E64" w14:textId="0665D2BA" w:rsidR="00DC0A5F" w:rsidDel="00027BD8" w:rsidRDefault="00DC0A5F">
      <w:pPr>
        <w:pStyle w:val="MonParagraphe"/>
        <w:rPr>
          <w:ins w:id="406" w:author="f f" w:date="2019-03-21T15:27:00Z"/>
          <w:del w:id="407" w:author="33665219185" w:date="2019-12-25T23:30:00Z"/>
        </w:rPr>
      </w:pPr>
      <w:ins w:id="408" w:author="f f" w:date="2019-03-21T15:27:00Z">
        <w:del w:id="409" w:author="33665219185" w:date="2019-12-25T23:30:00Z">
          <w:r w:rsidDel="00027BD8">
            <w:delText xml:space="preserve">Nous observons que l’angle déterminé expérimentalement est compris dans l’intervalle [0.47 ; 0.73], alors que les données nous indiquent que l’angle fait environ 1°. On peut donc noter plusieurs choses en constatant cet écart : tout d’abord l’angle n’est pas connu précisément, il se peut alors qu’il soit légèrement inférieur à 1°, et ensuite il est également possible que l’on ait oublié certaines sources d’erreurs ou alors que l’on ait mal évalué les erreurs liées aux sources identifiées, ce qui voudrait dire qu’en réalité l’intervalle de tolérance est plus grand et comprendrait peut-être 1°. Il faut rappeler que pour avoir les meilleurs résultats possibles, il faut que tous les éléments du banc optique soient parfaitement alignés, que le biprisme soit bien vertical et que le faisceau passe par le centre du biprisme. Un léger écart d’alignement par exemple peut provoquer de mauvaises mesures des interfranges. De plus, « l’offset » que nous avons appliqué sur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peut également avoir un impact sur les résultats et peut expliquer en partie l’erreur commise. Il faut donc prendre du recul sur les valeurs que l’on a déterminées expérimentalement.</w:delText>
          </w:r>
        </w:del>
      </w:ins>
    </w:p>
    <w:p w14:paraId="4305D695" w14:textId="3E2C88F9" w:rsidR="00DC0A5F" w:rsidDel="00027BD8" w:rsidRDefault="00DC0A5F">
      <w:pPr>
        <w:pStyle w:val="MonParagraphe"/>
        <w:rPr>
          <w:ins w:id="410" w:author="f f" w:date="2019-03-21T15:27:00Z"/>
          <w:del w:id="411" w:author="33665219185" w:date="2019-12-25T23:31:00Z"/>
        </w:rPr>
        <w:pPrChange w:id="412" w:author="33665219185" w:date="2019-12-25T23:31:00Z">
          <w:pPr>
            <w:pStyle w:val="MonParagraphe"/>
            <w:ind w:firstLine="0"/>
          </w:pPr>
        </w:pPrChange>
      </w:pPr>
    </w:p>
    <w:p w14:paraId="5205ED51" w14:textId="148FD45F" w:rsidR="00DC0A5F" w:rsidDel="00027BD8" w:rsidRDefault="00DC0A5F">
      <w:pPr>
        <w:pStyle w:val="MonParagraphe"/>
        <w:rPr>
          <w:ins w:id="413" w:author="f f" w:date="2019-03-21T15:27:00Z"/>
          <w:del w:id="414" w:author="33665219185" w:date="2019-12-25T23:31:00Z"/>
        </w:rPr>
        <w:pPrChange w:id="415" w:author="33665219185" w:date="2019-12-25T23:31:00Z">
          <w:pPr>
            <w:pStyle w:val="MonTitreSection"/>
            <w:numPr>
              <w:numId w:val="5"/>
            </w:numPr>
            <w:textAlignment w:val="auto"/>
          </w:pPr>
        </w:pPrChange>
      </w:pPr>
      <w:ins w:id="416" w:author="f f" w:date="2019-03-21T15:27:00Z">
        <w:del w:id="417" w:author="33665219185" w:date="2019-12-25T23:31:00Z">
          <w:r w:rsidDel="00027BD8">
            <w:delText>Source ponctuelle placée à l’infini – Ondes planes</w:delText>
          </w:r>
        </w:del>
      </w:ins>
    </w:p>
    <w:p w14:paraId="486E1870" w14:textId="5EB1C984" w:rsidR="00DC0A5F" w:rsidDel="00027BD8" w:rsidRDefault="00DC0A5F">
      <w:pPr>
        <w:pStyle w:val="MonParagraphe"/>
        <w:rPr>
          <w:ins w:id="418" w:author="f f" w:date="2019-03-21T15:27:00Z"/>
          <w:del w:id="419" w:author="33665219185" w:date="2019-12-25T23:31:00Z"/>
        </w:rPr>
      </w:pPr>
      <w:ins w:id="420" w:author="f f" w:date="2019-03-21T15:27:00Z">
        <w:del w:id="421" w:author="33665219185" w:date="2019-12-25T23:31:00Z">
          <w:r w:rsidDel="00027BD8">
            <w:delText>Nous allons maintenant étudier les interférences entre deux ondes planes, provoquées par une source ponctuelle située à l’infini. Afin de réaliser ce dispositif « à l’infini » nous allons utiliser une lentille convergente en plaçant la source lumineuse sur le foyer objet. Ainsi, après avoir traversé la lentille, tous les rayons seront parallèles entre eux, et parallèles avec l’axe optique. Le montage utilisé est le suivant :</w:delText>
          </w:r>
        </w:del>
      </w:ins>
    </w:p>
    <w:p w14:paraId="42AC5CA0" w14:textId="3B684298" w:rsidR="00DC0A5F" w:rsidDel="00027BD8" w:rsidRDefault="00DC0A5F">
      <w:pPr>
        <w:pStyle w:val="MonParagraphe"/>
        <w:rPr>
          <w:ins w:id="422" w:author="f f" w:date="2019-03-21T15:27:00Z"/>
          <w:del w:id="423" w:author="33665219185" w:date="2019-12-25T23:31:00Z"/>
        </w:rPr>
      </w:pPr>
      <w:ins w:id="424" w:author="f f" w:date="2019-03-21T15:27:00Z">
        <w:del w:id="425" w:author="33665219185" w:date="2019-12-25T23:31:00Z">
          <w:r w:rsidDel="00027BD8">
            <w:rPr>
              <w:noProof/>
            </w:rPr>
            <mc:AlternateContent>
              <mc:Choice Requires="wps">
                <w:drawing>
                  <wp:anchor distT="45720" distB="45720" distL="114300" distR="114300" simplePos="0" relativeHeight="251695104" behindDoc="0" locked="0" layoutInCell="1" allowOverlap="1" wp14:anchorId="1E9FA7DD" wp14:editId="32390D89">
                    <wp:simplePos x="0" y="0"/>
                    <wp:positionH relativeFrom="column">
                      <wp:posOffset>4397375</wp:posOffset>
                    </wp:positionH>
                    <wp:positionV relativeFrom="paragraph">
                      <wp:posOffset>135890</wp:posOffset>
                    </wp:positionV>
                    <wp:extent cx="818515" cy="483870"/>
                    <wp:effectExtent l="0" t="0" r="19685" b="11430"/>
                    <wp:wrapThrough wrapText="bothSides">
                      <wp:wrapPolygon edited="0">
                        <wp:start x="0" y="0"/>
                        <wp:lineTo x="0" y="21260"/>
                        <wp:lineTo x="21617" y="21260"/>
                        <wp:lineTo x="21617" y="0"/>
                        <wp:lineTo x="0" y="0"/>
                      </wp:wrapPolygon>
                    </wp:wrapThrough>
                    <wp:docPr id="223" name="Zone de text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83870"/>
                            </a:xfrm>
                            <a:prstGeom prst="rect">
                              <a:avLst/>
                            </a:prstGeom>
                            <a:solidFill>
                              <a:srgbClr val="FFFFFF"/>
                            </a:solidFill>
                            <a:ln w="9525">
                              <a:solidFill>
                                <a:srgbClr val="000000"/>
                              </a:solidFill>
                              <a:miter lim="800000"/>
                              <a:headEnd/>
                              <a:tailEnd/>
                            </a:ln>
                          </wps:spPr>
                          <wps:txbx>
                            <w:txbxContent>
                              <w:p w14:paraId="66226A00" w14:textId="77777777" w:rsidR="00462C09" w:rsidRDefault="00462C09" w:rsidP="00DC0A5F">
                                <w:pPr>
                                  <w:jc w:val="center"/>
                                  <w:rPr>
                                    <w:rFonts w:asciiTheme="minorHAnsi" w:hAnsiTheme="minorHAnsi" w:cstheme="minorHAnsi"/>
                                  </w:rPr>
                                </w:pPr>
                                <w:r>
                                  <w:rPr>
                                    <w:rFonts w:asciiTheme="minorHAnsi" w:hAnsiTheme="minorHAnsi" w:cstheme="minorHAnsi"/>
                                  </w:rPr>
                                  <w:t>Polariseur rectiligne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FA7DD" id="Zone de texte 223" o:spid="_x0000_s1034" type="#_x0000_t202" style="position:absolute;left:0;text-align:left;margin-left:346.25pt;margin-top:10.7pt;width:64.45pt;height:38.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">
                    <v:textbox>
                      <w:txbxContent>
                        <w:p w14:paraId="66226A00" w14:textId="77777777" w:rsidR="00462C09" w:rsidRDefault="00462C09" w:rsidP="00DC0A5F">
                          <w:pPr>
                            <w:jc w:val="center"/>
                            <w:rPr>
                              <w:rFonts w:asciiTheme="minorHAnsi" w:hAnsiTheme="minorHAnsi" w:cstheme="minorHAnsi"/>
                            </w:rPr>
                          </w:pPr>
                          <w:r>
                            <w:rPr>
                              <w:rFonts w:asciiTheme="minorHAnsi" w:hAnsiTheme="minorHAnsi" w:cstheme="minorHAnsi"/>
                            </w:rPr>
                            <w:t>Polariseur rectiligne</w:t>
                          </w:r>
                        </w:p>
                      </w:txbxContent>
                    </v:textbox>
                    <w10:wrap type="through"/>
                  </v:shape>
                </w:pict>
              </mc:Fallback>
            </mc:AlternateContent>
          </w:r>
          <w:r w:rsidDel="00027BD8">
            <w:rPr>
              <w:noProof/>
            </w:rPr>
            <mc:AlternateContent>
              <mc:Choice Requires="wps">
                <w:drawing>
                  <wp:anchor distT="45720" distB="45720" distL="114300" distR="114300" simplePos="0" relativeHeight="251696128" behindDoc="0" locked="0" layoutInCell="1" allowOverlap="1" wp14:anchorId="6DF79CD4" wp14:editId="61370967">
                    <wp:simplePos x="0" y="0"/>
                    <wp:positionH relativeFrom="column">
                      <wp:posOffset>2814320</wp:posOffset>
                    </wp:positionH>
                    <wp:positionV relativeFrom="paragraph">
                      <wp:posOffset>95250</wp:posOffset>
                    </wp:positionV>
                    <wp:extent cx="1459865" cy="470535"/>
                    <wp:effectExtent l="0" t="0" r="26035" b="24765"/>
                    <wp:wrapThrough wrapText="bothSides">
                      <wp:wrapPolygon edited="0">
                        <wp:start x="0" y="0"/>
                        <wp:lineTo x="0" y="21862"/>
                        <wp:lineTo x="21703" y="21862"/>
                        <wp:lineTo x="21703" y="0"/>
                        <wp:lineTo x="0" y="0"/>
                      </wp:wrapPolygon>
                    </wp:wrapThrough>
                    <wp:docPr id="222" name="Zone de text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865" cy="470535"/>
                            </a:xfrm>
                            <a:prstGeom prst="rect">
                              <a:avLst/>
                            </a:prstGeom>
                            <a:solidFill>
                              <a:srgbClr val="FFFFFF"/>
                            </a:solidFill>
                            <a:ln w="9525">
                              <a:solidFill>
                                <a:srgbClr val="000000"/>
                              </a:solidFill>
                              <a:miter lim="800000"/>
                              <a:headEnd/>
                              <a:tailEnd/>
                            </a:ln>
                          </wps:spPr>
                          <wps:txbx>
                            <w:txbxContent>
                              <w:p w14:paraId="5149631B" w14:textId="77777777" w:rsidR="00462C09" w:rsidRDefault="00462C09" w:rsidP="00DC0A5F">
                                <w:pPr>
                                  <w:jc w:val="center"/>
                                  <w:rPr>
                                    <w:rFonts w:asciiTheme="minorHAnsi" w:hAnsiTheme="minorHAnsi" w:cstheme="minorHAnsi"/>
                                  </w:rPr>
                                </w:pPr>
                                <w:r>
                                  <w:rPr>
                                    <w:rFonts w:asciiTheme="minorHAnsi" w:hAnsiTheme="minorHAnsi" w:cstheme="minorHAnsi"/>
                                  </w:rPr>
                                  <w:t>Lentille convergente (f=100mm)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79CD4" id="Zone de texte 222" o:spid="_x0000_s1035" type="#_x0000_t202" style="position:absolute;left:0;text-align:left;margin-left:221.6pt;margin-top:7.5pt;width:114.95pt;height:37.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">
                    <v:textbox>
                      <w:txbxContent>
                        <w:p w14:paraId="5149631B" w14:textId="77777777" w:rsidR="00462C09" w:rsidRDefault="00462C09" w:rsidP="00DC0A5F">
                          <w:pPr>
                            <w:jc w:val="center"/>
                            <w:rPr>
                              <w:rFonts w:asciiTheme="minorHAnsi" w:hAnsiTheme="minorHAnsi" w:cstheme="minorHAnsi"/>
                            </w:rPr>
                          </w:pPr>
                          <w:r>
                            <w:rPr>
                              <w:rFonts w:asciiTheme="minorHAnsi" w:hAnsiTheme="minorHAnsi" w:cstheme="minorHAnsi"/>
                            </w:rPr>
                            <w:t>Lentille convergente (f=100mm)</w:t>
                          </w:r>
                        </w:p>
                      </w:txbxContent>
                    </v:textbox>
                    <w10:wrap type="through"/>
                  </v:shape>
                </w:pict>
              </mc:Fallback>
            </mc:AlternateContent>
          </w:r>
        </w:del>
      </w:ins>
    </w:p>
    <w:p w14:paraId="696A3B17" w14:textId="35264479" w:rsidR="00DC0A5F" w:rsidDel="00027BD8" w:rsidRDefault="00DC0A5F">
      <w:pPr>
        <w:pStyle w:val="MonParagraphe"/>
        <w:rPr>
          <w:ins w:id="426" w:author="f f" w:date="2019-03-21T15:27:00Z"/>
          <w:del w:id="427" w:author="33665219185" w:date="2019-12-25T23:31:00Z"/>
        </w:rPr>
        <w:pPrChange w:id="428" w:author="33665219185" w:date="2019-12-25T23:31:00Z">
          <w:pPr/>
        </w:pPrChange>
      </w:pPr>
      <w:ins w:id="429" w:author="f f" w:date="2019-03-21T15:27:00Z">
        <w:del w:id="430" w:author="33665219185" w:date="2019-12-25T23:31:00Z">
          <w:r w:rsidRPr="006E68C4" w:rsidDel="00027BD8">
            <w:rPr>
              <w:noProof/>
            </w:rPr>
            <mc:AlternateContent>
              <mc:Choice Requires="wps">
                <w:drawing>
                  <wp:anchor distT="0" distB="0" distL="114300" distR="114300" simplePos="0" relativeHeight="251692032" behindDoc="0" locked="0" layoutInCell="1" allowOverlap="1" wp14:anchorId="4F485F29" wp14:editId="46F67675">
                    <wp:simplePos x="0" y="0"/>
                    <wp:positionH relativeFrom="column">
                      <wp:posOffset>4568190</wp:posOffset>
                    </wp:positionH>
                    <wp:positionV relativeFrom="paragraph">
                      <wp:posOffset>153670</wp:posOffset>
                    </wp:positionV>
                    <wp:extent cx="133350" cy="634365"/>
                    <wp:effectExtent l="57150" t="0" r="19050" b="51435"/>
                    <wp:wrapNone/>
                    <wp:docPr id="221" name="Connecteur droit avec flèche 221"/>
                    <wp:cNvGraphicFramePr/>
                    <a:graphic xmlns:a="http://schemas.openxmlformats.org/drawingml/2006/main">
                      <a:graphicData uri="http://schemas.microsoft.com/office/word/2010/wordprocessingShape">
                        <wps:wsp>
                          <wps:cNvCnPr/>
                          <wps:spPr>
                            <a:xfrm flipH="1">
                              <a:off x="0" y="0"/>
                              <a:ext cx="132715" cy="6343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846052" id="Connecteur droit avec flèche 221" o:spid="_x0000_s1026" type="#_x0000_t32" style="position:absolute;margin-left:359.7pt;margin-top:12.1pt;width:10.5pt;height:49.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" strokecolor="red" strokeweight="1pt">
                    <v:stroke endarrow="block" joinstyle="miter"/>
                  </v:shape>
                </w:pict>
              </mc:Fallback>
            </mc:AlternateContent>
          </w:r>
          <w:r w:rsidDel="00027BD8">
            <w:rPr>
              <w:noProof/>
              <w:rPrChange w:id="431" w:author="Unknown">
                <w:rPr>
                  <w:noProof/>
                </w:rPr>
              </w:rPrChange>
            </w:rPr>
            <mc:AlternateContent>
              <mc:Choice Requires="wps">
                <w:drawing>
                  <wp:anchor distT="45720" distB="45720" distL="114300" distR="114300" simplePos="0" relativeHeight="251689984" behindDoc="0" locked="0" layoutInCell="1" allowOverlap="1" wp14:anchorId="26778256" wp14:editId="63813B64">
                    <wp:simplePos x="0" y="0"/>
                    <wp:positionH relativeFrom="column">
                      <wp:posOffset>1879600</wp:posOffset>
                    </wp:positionH>
                    <wp:positionV relativeFrom="paragraph">
                      <wp:posOffset>50800</wp:posOffset>
                    </wp:positionV>
                    <wp:extent cx="749935" cy="299720"/>
                    <wp:effectExtent l="0" t="0" r="12065" b="24130"/>
                    <wp:wrapThrough wrapText="bothSides">
                      <wp:wrapPolygon edited="0">
                        <wp:start x="0" y="0"/>
                        <wp:lineTo x="0" y="21966"/>
                        <wp:lineTo x="21399" y="21966"/>
                        <wp:lineTo x="21399" y="0"/>
                        <wp:lineTo x="0" y="0"/>
                      </wp:wrapPolygon>
                    </wp:wrapThrough>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99720"/>
                            </a:xfrm>
                            <a:prstGeom prst="rect">
                              <a:avLst/>
                            </a:prstGeom>
                            <a:solidFill>
                              <a:srgbClr val="FFFFFF"/>
                            </a:solidFill>
                            <a:ln w="9525">
                              <a:solidFill>
                                <a:srgbClr val="000000"/>
                              </a:solidFill>
                              <a:miter lim="800000"/>
                              <a:headEnd/>
                              <a:tailEnd/>
                            </a:ln>
                          </wps:spPr>
                          <wps:txbx>
                            <w:txbxContent>
                              <w:p w14:paraId="076BEC3D" w14:textId="77777777" w:rsidR="00462C09" w:rsidRDefault="00462C09" w:rsidP="00DC0A5F">
                                <w:pPr>
                                  <w:jc w:val="center"/>
                                  <w:rPr>
                                    <w:rFonts w:asciiTheme="minorHAnsi" w:hAnsiTheme="minorHAnsi" w:cstheme="minorHAnsi"/>
                                  </w:rPr>
                                </w:pPr>
                                <w:r>
                                  <w:rPr>
                                    <w:rFonts w:asciiTheme="minorHAnsi" w:hAnsiTheme="minorHAnsi" w:cstheme="minorHAnsi"/>
                                  </w:rPr>
                                  <w:t>Biprisme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8256" id="Zone de texte 220" o:spid="_x0000_s1036" type="#_x0000_t202" style="position:absolute;left:0;text-align:left;margin-left:148pt;margin-top:4pt;width:59.05pt;height:23.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">
                    <v:textbox>
                      <w:txbxContent>
                        <w:p w14:paraId="076BEC3D" w14:textId="77777777" w:rsidR="00462C09" w:rsidRDefault="00462C09" w:rsidP="00DC0A5F">
                          <w:pPr>
                            <w:jc w:val="center"/>
                            <w:rPr>
                              <w:rFonts w:asciiTheme="minorHAnsi" w:hAnsiTheme="minorHAnsi" w:cstheme="minorHAnsi"/>
                            </w:rPr>
                          </w:pPr>
                          <w:r>
                            <w:rPr>
                              <w:rFonts w:asciiTheme="minorHAnsi" w:hAnsiTheme="minorHAnsi" w:cstheme="minorHAnsi"/>
                            </w:rPr>
                            <w:t>Biprisme</w:t>
                          </w:r>
                        </w:p>
                      </w:txbxContent>
                    </v:textbox>
                    <w10:wrap type="through"/>
                  </v:shape>
                </w:pict>
              </mc:Fallback>
            </mc:AlternateContent>
          </w:r>
          <w:r w:rsidDel="00027BD8">
            <w:rPr>
              <w:noProof/>
              <w:rPrChange w:id="432" w:author="Unknown">
                <w:rPr>
                  <w:noProof/>
                </w:rPr>
              </w:rPrChange>
            </w:rPr>
            <mc:AlternateContent>
              <mc:Choice Requires="wps">
                <w:drawing>
                  <wp:anchor distT="45720" distB="45720" distL="114300" distR="114300" simplePos="0" relativeHeight="251687936" behindDoc="0" locked="0" layoutInCell="1" allowOverlap="1" wp14:anchorId="51CFD9EF" wp14:editId="59FF0B4A">
                    <wp:simplePos x="0" y="0"/>
                    <wp:positionH relativeFrom="column">
                      <wp:posOffset>-269875</wp:posOffset>
                    </wp:positionH>
                    <wp:positionV relativeFrom="paragraph">
                      <wp:posOffset>146685</wp:posOffset>
                    </wp:positionV>
                    <wp:extent cx="681990" cy="299720"/>
                    <wp:effectExtent l="0" t="0" r="22860" b="24130"/>
                    <wp:wrapThrough wrapText="bothSides">
                      <wp:wrapPolygon edited="0">
                        <wp:start x="0" y="0"/>
                        <wp:lineTo x="0" y="21966"/>
                        <wp:lineTo x="21721" y="21966"/>
                        <wp:lineTo x="21721" y="0"/>
                        <wp:lineTo x="0" y="0"/>
                      </wp:wrapPolygon>
                    </wp:wrapThrough>
                    <wp:docPr id="219" name="Zone de text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299720"/>
                            </a:xfrm>
                            <a:prstGeom prst="rect">
                              <a:avLst/>
                            </a:prstGeom>
                            <a:solidFill>
                              <a:srgbClr val="FFFFFF"/>
                            </a:solidFill>
                            <a:ln w="9525">
                              <a:solidFill>
                                <a:srgbClr val="000000"/>
                              </a:solidFill>
                              <a:miter lim="800000"/>
                              <a:headEnd/>
                              <a:tailEnd/>
                            </a:ln>
                          </wps:spPr>
                          <wps:txbx>
                            <w:txbxContent>
                              <w:p w14:paraId="52528313" w14:textId="77777777" w:rsidR="00462C09" w:rsidRDefault="00462C09" w:rsidP="00DC0A5F">
                                <w:pPr>
                                  <w:jc w:val="center"/>
                                  <w:rPr>
                                    <w:rFonts w:asciiTheme="minorHAnsi" w:hAnsiTheme="minorHAnsi" w:cstheme="minorHAnsi"/>
                                  </w:rPr>
                                </w:pPr>
                                <w:r>
                                  <w:rPr>
                                    <w:rFonts w:asciiTheme="minorHAnsi" w:hAnsiTheme="minorHAnsi" w:cstheme="minorHAnsi"/>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FD9EF" id="Zone de texte 219" o:spid="_x0000_s1037" type="#_x0000_t202" style="position:absolute;left:0;text-align:left;margin-left:-21.25pt;margin-top:11.55pt;width:53.7pt;height:23.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">
                    <v:textbox>
                      <w:txbxContent>
                        <w:p w14:paraId="52528313" w14:textId="77777777" w:rsidR="00462C09" w:rsidRDefault="00462C09" w:rsidP="00DC0A5F">
                          <w:pPr>
                            <w:jc w:val="center"/>
                            <w:rPr>
                              <w:rFonts w:asciiTheme="minorHAnsi" w:hAnsiTheme="minorHAnsi" w:cstheme="minorHAnsi"/>
                            </w:rPr>
                          </w:pPr>
                          <w:r>
                            <w:rPr>
                              <w:rFonts w:asciiTheme="minorHAnsi" w:hAnsiTheme="minorHAnsi" w:cstheme="minorHAnsi"/>
                            </w:rPr>
                            <w:t>Camera</w:t>
                          </w:r>
                        </w:p>
                      </w:txbxContent>
                    </v:textbox>
                    <w10:wrap type="through"/>
                  </v:shape>
                </w:pict>
              </mc:Fallback>
            </mc:AlternateContent>
          </w:r>
        </w:del>
      </w:ins>
    </w:p>
    <w:p w14:paraId="2B69E0CF" w14:textId="7CDD4E1E" w:rsidR="00DC0A5F" w:rsidDel="00027BD8" w:rsidRDefault="00DC0A5F">
      <w:pPr>
        <w:pStyle w:val="MonParagraphe"/>
        <w:rPr>
          <w:ins w:id="433" w:author="f f" w:date="2019-03-21T15:27:00Z"/>
          <w:del w:id="434" w:author="33665219185" w:date="2019-12-25T23:31:00Z"/>
        </w:rPr>
      </w:pPr>
      <w:ins w:id="435" w:author="f f" w:date="2019-03-21T15:27:00Z">
        <w:del w:id="436" w:author="33665219185" w:date="2019-12-25T23:31:00Z">
          <w:r w:rsidDel="00027BD8">
            <w:rPr>
              <w:noProof/>
            </w:rPr>
            <w:drawing>
              <wp:anchor distT="0" distB="0" distL="114300" distR="114300" simplePos="0" relativeHeight="251685888" behindDoc="0" locked="0" layoutInCell="1" allowOverlap="1" wp14:anchorId="2DE8849C" wp14:editId="4B4DCDDF">
                <wp:simplePos x="0" y="0"/>
                <wp:positionH relativeFrom="margin">
                  <wp:align>right</wp:align>
                </wp:positionH>
                <wp:positionV relativeFrom="paragraph">
                  <wp:posOffset>186055</wp:posOffset>
                </wp:positionV>
                <wp:extent cx="6120130" cy="2570480"/>
                <wp:effectExtent l="0" t="0" r="0" b="127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570480"/>
                        </a:xfrm>
                        <a:prstGeom prst="rect">
                          <a:avLst/>
                        </a:prstGeom>
                        <a:noFill/>
                      </pic:spPr>
                    </pic:pic>
                  </a:graphicData>
                </a:graphic>
                <wp14:sizeRelH relativeFrom="page">
                  <wp14:pctWidth>0</wp14:pctWidth>
                </wp14:sizeRelH>
                <wp14:sizeRelV relativeFrom="margin">
                  <wp14:pctHeight>0</wp14:pctHeight>
                </wp14:sizeRelV>
              </wp:anchor>
            </w:drawing>
          </w:r>
          <w:r w:rsidDel="00027BD8">
            <w:rPr>
              <w:noProof/>
            </w:rPr>
            <mc:AlternateContent>
              <mc:Choice Requires="wps">
                <w:drawing>
                  <wp:anchor distT="0" distB="0" distL="114300" distR="114300" simplePos="0" relativeHeight="251686912" behindDoc="0" locked="0" layoutInCell="1" allowOverlap="1" wp14:anchorId="4C3425E5" wp14:editId="076FDFEA">
                    <wp:simplePos x="0" y="0"/>
                    <wp:positionH relativeFrom="column">
                      <wp:posOffset>310515</wp:posOffset>
                    </wp:positionH>
                    <wp:positionV relativeFrom="paragraph">
                      <wp:posOffset>237490</wp:posOffset>
                    </wp:positionV>
                    <wp:extent cx="204470" cy="546100"/>
                    <wp:effectExtent l="0" t="0" r="62230" b="63500"/>
                    <wp:wrapNone/>
                    <wp:docPr id="216" name="Connecteur droit avec flèche 216"/>
                    <wp:cNvGraphicFramePr/>
                    <a:graphic xmlns:a="http://schemas.openxmlformats.org/drawingml/2006/main">
                      <a:graphicData uri="http://schemas.microsoft.com/office/word/2010/wordprocessingShape">
                        <wps:wsp>
                          <wps:cNvCnPr/>
                          <wps:spPr>
                            <a:xfrm>
                              <a:off x="0" y="0"/>
                              <a:ext cx="204470" cy="5454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75768F" id="Connecteur droit avec flèche 216" o:spid="_x0000_s1026" type="#_x0000_t32" style="position:absolute;margin-left:24.45pt;margin-top:18.7pt;width:16.1pt;height: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88960" behindDoc="0" locked="0" layoutInCell="1" allowOverlap="1" wp14:anchorId="079E9823" wp14:editId="76A03473">
                    <wp:simplePos x="0" y="0"/>
                    <wp:positionH relativeFrom="column">
                      <wp:posOffset>2364105</wp:posOffset>
                    </wp:positionH>
                    <wp:positionV relativeFrom="paragraph">
                      <wp:posOffset>100965</wp:posOffset>
                    </wp:positionV>
                    <wp:extent cx="750570" cy="491490"/>
                    <wp:effectExtent l="0" t="0" r="68580" b="60960"/>
                    <wp:wrapNone/>
                    <wp:docPr id="215" name="Connecteur droit avec flèche 215"/>
                    <wp:cNvGraphicFramePr/>
                    <a:graphic xmlns:a="http://schemas.openxmlformats.org/drawingml/2006/main">
                      <a:graphicData uri="http://schemas.microsoft.com/office/word/2010/wordprocessingShape">
                        <wps:wsp>
                          <wps:cNvCnPr/>
                          <wps:spPr>
                            <a:xfrm>
                              <a:off x="0" y="0"/>
                              <a:ext cx="750570" cy="4908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E50421" id="Connecteur droit avec flèche 215" o:spid="_x0000_s1026" type="#_x0000_t32" style="position:absolute;margin-left:186.15pt;margin-top:7.95pt;width:59.1pt;height:3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91008" behindDoc="0" locked="0" layoutInCell="1" allowOverlap="1" wp14:anchorId="6A3F374D" wp14:editId="788EF25A">
                    <wp:simplePos x="0" y="0"/>
                    <wp:positionH relativeFrom="column">
                      <wp:posOffset>3776980</wp:posOffset>
                    </wp:positionH>
                    <wp:positionV relativeFrom="paragraph">
                      <wp:posOffset>46355</wp:posOffset>
                    </wp:positionV>
                    <wp:extent cx="143510" cy="470535"/>
                    <wp:effectExtent l="38100" t="0" r="27940" b="62865"/>
                    <wp:wrapNone/>
                    <wp:docPr id="214" name="Connecteur droit avec flèche 214"/>
                    <wp:cNvGraphicFramePr/>
                    <a:graphic xmlns:a="http://schemas.openxmlformats.org/drawingml/2006/main">
                      <a:graphicData uri="http://schemas.microsoft.com/office/word/2010/wordprocessingShape">
                        <wps:wsp>
                          <wps:cNvCnPr/>
                          <wps:spPr>
                            <a:xfrm flipH="1">
                              <a:off x="0" y="0"/>
                              <a:ext cx="142875" cy="47053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A940A8" id="Connecteur droit avec flèche 214" o:spid="_x0000_s1026" type="#_x0000_t32" style="position:absolute;margin-left:297.4pt;margin-top:3.65pt;width:11.3pt;height:37.0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93056" behindDoc="0" locked="0" layoutInCell="1" allowOverlap="1" wp14:anchorId="163974D8" wp14:editId="54AD4172">
                    <wp:simplePos x="0" y="0"/>
                    <wp:positionH relativeFrom="column">
                      <wp:posOffset>5650865</wp:posOffset>
                    </wp:positionH>
                    <wp:positionV relativeFrom="paragraph">
                      <wp:posOffset>819150</wp:posOffset>
                    </wp:positionV>
                    <wp:extent cx="234950" cy="525780"/>
                    <wp:effectExtent l="38100" t="38100" r="31750" b="26670"/>
                    <wp:wrapNone/>
                    <wp:docPr id="213" name="Connecteur droit avec flèche 213"/>
                    <wp:cNvGraphicFramePr/>
                    <a:graphic xmlns:a="http://schemas.openxmlformats.org/drawingml/2006/main">
                      <a:graphicData uri="http://schemas.microsoft.com/office/word/2010/wordprocessingShape">
                        <wps:wsp>
                          <wps:cNvCnPr/>
                          <wps:spPr>
                            <a:xfrm flipH="1" flipV="1">
                              <a:off x="0" y="0"/>
                              <a:ext cx="234315" cy="52514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E01F4E" id="Connecteur droit avec flèche 213" o:spid="_x0000_s1026" type="#_x0000_t32" style="position:absolute;margin-left:444.95pt;margin-top:64.5pt;width:18.5pt;height:41.4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" strokecolor="red" strokeweight="1pt">
                    <v:stroke endarrow="block" joinstyle="miter"/>
                  </v:shape>
                </w:pict>
              </mc:Fallback>
            </mc:AlternateContent>
          </w:r>
        </w:del>
      </w:ins>
    </w:p>
    <w:p w14:paraId="17E23DEB" w14:textId="6910AAE3" w:rsidR="00DC0A5F" w:rsidDel="00027BD8" w:rsidRDefault="00DC0A5F">
      <w:pPr>
        <w:pStyle w:val="MonParagraphe"/>
        <w:rPr>
          <w:ins w:id="437" w:author="f f" w:date="2019-03-21T15:27:00Z"/>
          <w:del w:id="438" w:author="33665219185" w:date="2019-12-25T23:31:00Z"/>
        </w:rPr>
      </w:pPr>
    </w:p>
    <w:p w14:paraId="5D6E163E" w14:textId="3F78AE9E" w:rsidR="00DC0A5F" w:rsidDel="00027BD8" w:rsidRDefault="00DC0A5F">
      <w:pPr>
        <w:pStyle w:val="MonParagraphe"/>
        <w:rPr>
          <w:ins w:id="439" w:author="f f" w:date="2019-03-21T15:27:00Z"/>
          <w:del w:id="440" w:author="33665219185" w:date="2019-12-25T23:31:00Z"/>
        </w:rPr>
      </w:pPr>
    </w:p>
    <w:p w14:paraId="6358395D" w14:textId="13CFA94F" w:rsidR="00DC0A5F" w:rsidDel="00027BD8" w:rsidRDefault="00DC0A5F">
      <w:pPr>
        <w:pStyle w:val="MonParagraphe"/>
        <w:rPr>
          <w:ins w:id="441" w:author="f f" w:date="2019-03-21T15:27:00Z"/>
          <w:del w:id="442" w:author="33665219185" w:date="2019-12-25T23:31:00Z"/>
        </w:rPr>
      </w:pPr>
    </w:p>
    <w:p w14:paraId="4A9D93C1" w14:textId="0EFF23DB" w:rsidR="00DC0A5F" w:rsidDel="00027BD8" w:rsidRDefault="00DC0A5F">
      <w:pPr>
        <w:pStyle w:val="MonParagraphe"/>
        <w:rPr>
          <w:ins w:id="443" w:author="f f" w:date="2019-03-21T15:27:00Z"/>
          <w:del w:id="444" w:author="33665219185" w:date="2019-12-25T23:31:00Z"/>
        </w:rPr>
      </w:pPr>
      <w:ins w:id="445" w:author="f f" w:date="2019-03-21T15:27:00Z">
        <w:del w:id="446" w:author="33665219185" w:date="2019-12-25T23:31:00Z">
          <w:r w:rsidDel="00027BD8">
            <w:rPr>
              <w:noProof/>
            </w:rPr>
            <mc:AlternateContent>
              <mc:Choice Requires="wps">
                <w:drawing>
                  <wp:anchor distT="45720" distB="45720" distL="114300" distR="114300" simplePos="0" relativeHeight="251694080" behindDoc="0" locked="0" layoutInCell="1" allowOverlap="1" wp14:anchorId="35443D37" wp14:editId="79EE9EB4">
                    <wp:simplePos x="0" y="0"/>
                    <wp:positionH relativeFrom="column">
                      <wp:posOffset>5796280</wp:posOffset>
                    </wp:positionH>
                    <wp:positionV relativeFrom="paragraph">
                      <wp:posOffset>195580</wp:posOffset>
                    </wp:positionV>
                    <wp:extent cx="681990" cy="497840"/>
                    <wp:effectExtent l="0" t="0" r="22860" b="16510"/>
                    <wp:wrapThrough wrapText="bothSides">
                      <wp:wrapPolygon edited="0">
                        <wp:start x="0" y="0"/>
                        <wp:lineTo x="0" y="21490"/>
                        <wp:lineTo x="21721" y="21490"/>
                        <wp:lineTo x="21721" y="0"/>
                        <wp:lineTo x="0" y="0"/>
                      </wp:wrapPolygon>
                    </wp:wrapThrough>
                    <wp:docPr id="212" name="Zone de texte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97840"/>
                            </a:xfrm>
                            <a:prstGeom prst="rect">
                              <a:avLst/>
                            </a:prstGeom>
                            <a:solidFill>
                              <a:srgbClr val="FFFFFF"/>
                            </a:solidFill>
                            <a:ln w="9525">
                              <a:solidFill>
                                <a:srgbClr val="000000"/>
                              </a:solidFill>
                              <a:miter lim="800000"/>
                              <a:headEnd/>
                              <a:tailEnd/>
                            </a:ln>
                          </wps:spPr>
                          <wps:txbx>
                            <w:txbxContent>
                              <w:p w14:paraId="427B6278" w14:textId="77777777" w:rsidR="00462C09" w:rsidRDefault="00462C09" w:rsidP="00DC0A5F">
                                <w:pPr>
                                  <w:jc w:val="center"/>
                                  <w:rPr>
                                    <w:rFonts w:asciiTheme="minorHAnsi" w:hAnsiTheme="minorHAnsi" w:cstheme="minorHAnsi"/>
                                  </w:rPr>
                                </w:pPr>
                                <w:r>
                                  <w:rPr>
                                    <w:rFonts w:asciiTheme="minorHAnsi" w:hAnsiTheme="minorHAnsi" w:cstheme="minorHAnsi"/>
                                  </w:rPr>
                                  <w:t>Laser (rouge)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3D37" id="Zone de texte 212" o:spid="_x0000_s1038" type="#_x0000_t202" style="position:absolute;left:0;text-align:left;margin-left:456.4pt;margin-top:15.4pt;width:53.7pt;height:39.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">
                    <v:textbox>
                      <w:txbxContent>
                        <w:p w14:paraId="427B6278" w14:textId="77777777" w:rsidR="00462C09" w:rsidRDefault="00462C09" w:rsidP="00DC0A5F">
                          <w:pPr>
                            <w:jc w:val="center"/>
                            <w:rPr>
                              <w:rFonts w:asciiTheme="minorHAnsi" w:hAnsiTheme="minorHAnsi" w:cstheme="minorHAnsi"/>
                            </w:rPr>
                          </w:pPr>
                          <w:r>
                            <w:rPr>
                              <w:rFonts w:asciiTheme="minorHAnsi" w:hAnsiTheme="minorHAnsi" w:cstheme="minorHAnsi"/>
                            </w:rPr>
                            <w:t>Laser (rouge)</w:t>
                          </w:r>
                        </w:p>
                      </w:txbxContent>
                    </v:textbox>
                    <w10:wrap type="through"/>
                  </v:shape>
                </w:pict>
              </mc:Fallback>
            </mc:AlternateContent>
          </w:r>
        </w:del>
      </w:ins>
    </w:p>
    <w:p w14:paraId="1A3A2D54" w14:textId="799D33A8" w:rsidR="00DC0A5F" w:rsidDel="00027BD8" w:rsidRDefault="00DC0A5F">
      <w:pPr>
        <w:pStyle w:val="MonParagraphe"/>
        <w:rPr>
          <w:ins w:id="447" w:author="f f" w:date="2019-03-21T15:27:00Z"/>
          <w:del w:id="448" w:author="33665219185" w:date="2019-12-25T23:31:00Z"/>
        </w:rPr>
      </w:pPr>
    </w:p>
    <w:p w14:paraId="44E9BDAA" w14:textId="1ED3A493" w:rsidR="00DC0A5F" w:rsidDel="00027BD8" w:rsidRDefault="00DC0A5F">
      <w:pPr>
        <w:pStyle w:val="MonParagraphe"/>
        <w:rPr>
          <w:ins w:id="449" w:author="f f" w:date="2019-03-21T15:27:00Z"/>
          <w:del w:id="450" w:author="33665219185" w:date="2019-12-25T23:31:00Z"/>
        </w:rPr>
      </w:pPr>
    </w:p>
    <w:p w14:paraId="561E0DE7" w14:textId="385D6EA6" w:rsidR="00DC0A5F" w:rsidDel="00027BD8" w:rsidRDefault="00DC0A5F">
      <w:pPr>
        <w:pStyle w:val="MonParagraphe"/>
        <w:rPr>
          <w:ins w:id="451" w:author="f f" w:date="2019-03-21T15:27:00Z"/>
          <w:del w:id="452" w:author="33665219185" w:date="2019-12-25T23:31:00Z"/>
        </w:rPr>
      </w:pPr>
    </w:p>
    <w:p w14:paraId="5A084D61" w14:textId="68C3151D" w:rsidR="00DC0A5F" w:rsidDel="00027BD8" w:rsidRDefault="00DC0A5F">
      <w:pPr>
        <w:pStyle w:val="MonParagraphe"/>
        <w:rPr>
          <w:ins w:id="453" w:author="f f" w:date="2019-03-21T15:27:00Z"/>
          <w:del w:id="454" w:author="33665219185" w:date="2019-12-25T23:31:00Z"/>
        </w:rPr>
      </w:pPr>
      <w:ins w:id="455" w:author="f f" w:date="2019-03-21T15:27:00Z">
        <w:del w:id="456" w:author="33665219185" w:date="2019-12-25T23:31:00Z">
          <w:r w:rsidDel="00027BD8">
            <w:rPr>
              <w:noProof/>
            </w:rPr>
            <mc:AlternateContent>
              <mc:Choice Requires="wps">
                <w:drawing>
                  <wp:anchor distT="45720" distB="45720" distL="114300" distR="114300" simplePos="0" relativeHeight="251700224" behindDoc="0" locked="0" layoutInCell="1" allowOverlap="1" wp14:anchorId="15ED2A0B" wp14:editId="452F95C1">
                    <wp:simplePos x="0" y="0"/>
                    <wp:positionH relativeFrom="column">
                      <wp:posOffset>1527175</wp:posOffset>
                    </wp:positionH>
                    <wp:positionV relativeFrom="paragraph">
                      <wp:posOffset>238760</wp:posOffset>
                    </wp:positionV>
                    <wp:extent cx="443230" cy="312420"/>
                    <wp:effectExtent l="0" t="0" r="13970" b="11430"/>
                    <wp:wrapSquare wrapText="bothSides"/>
                    <wp:docPr id="211" name="Zone de texte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312420"/>
                            </a:xfrm>
                            <a:prstGeom prst="rect">
                              <a:avLst/>
                            </a:prstGeom>
                            <a:solidFill>
                              <a:srgbClr val="FFFFFF"/>
                            </a:solidFill>
                            <a:ln w="9525">
                              <a:solidFill>
                                <a:srgbClr val="000000"/>
                              </a:solidFill>
                              <a:miter lim="800000"/>
                              <a:headEnd/>
                              <a:tailEnd/>
                            </a:ln>
                          </wps:spPr>
                          <wps:txbx>
                            <w:txbxContent>
                              <w:p w14:paraId="127D6505" w14:textId="77777777" w:rsidR="00462C09" w:rsidRDefault="00462C09" w:rsidP="00DC0A5F">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2A0B" id="Zone de texte 211" o:spid="_x0000_s1039" type="#_x0000_t202" style="position:absolute;left:0;text-align:left;margin-left:120.25pt;margin-top:18.8pt;width:34.9pt;height:24.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">
                    <v:textbox>
                      <w:txbxContent>
                        <w:p w14:paraId="127D6505" w14:textId="77777777" w:rsidR="00462C09" w:rsidRDefault="00462C09" w:rsidP="00DC0A5F">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xbxContent>
                    </v:textbox>
                    <w10:wrap type="square"/>
                  </v:shape>
                </w:pict>
              </mc:Fallback>
            </mc:AlternateContent>
          </w:r>
          <w:r w:rsidDel="00027BD8">
            <w:rPr>
              <w:noProof/>
            </w:rPr>
            <mc:AlternateContent>
              <mc:Choice Requires="wps">
                <w:drawing>
                  <wp:anchor distT="0" distB="0" distL="114300" distR="114300" simplePos="0" relativeHeight="251697152" behindDoc="0" locked="0" layoutInCell="1" allowOverlap="1" wp14:anchorId="4672B147" wp14:editId="5BEE72C9">
                    <wp:simplePos x="0" y="0"/>
                    <wp:positionH relativeFrom="column">
                      <wp:posOffset>644525</wp:posOffset>
                    </wp:positionH>
                    <wp:positionV relativeFrom="paragraph">
                      <wp:posOffset>59690</wp:posOffset>
                    </wp:positionV>
                    <wp:extent cx="2586355" cy="218440"/>
                    <wp:effectExtent l="0" t="57150" r="61595" b="86360"/>
                    <wp:wrapNone/>
                    <wp:docPr id="210" name="Connecteur droit avec flèche 210"/>
                    <wp:cNvGraphicFramePr/>
                    <a:graphic xmlns:a="http://schemas.openxmlformats.org/drawingml/2006/main">
                      <a:graphicData uri="http://schemas.microsoft.com/office/word/2010/wordprocessingShape">
                        <wps:wsp>
                          <wps:cNvCnPr/>
                          <wps:spPr>
                            <a:xfrm>
                              <a:off x="0" y="0"/>
                              <a:ext cx="2585720" cy="217805"/>
                            </a:xfrm>
                            <a:prstGeom prst="straightConnector1">
                              <a:avLst/>
                            </a:prstGeom>
                            <a:ln>
                              <a:solidFill>
                                <a:srgbClr val="FF0000"/>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D71D07" id="Connecteur droit avec flèche 210" o:spid="_x0000_s1026" type="#_x0000_t32" style="position:absolute;margin-left:50.75pt;margin-top:4.7pt;width:203.65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" strokecolor="red" strokeweight="1.5pt">
                    <v:stroke startarrow="block" endarrow="block" joinstyle="miter"/>
                  </v:shape>
                </w:pict>
              </mc:Fallback>
            </mc:AlternateContent>
          </w:r>
        </w:del>
      </w:ins>
    </w:p>
    <w:p w14:paraId="0B8D62C0" w14:textId="7DD6982F" w:rsidR="00DC0A5F" w:rsidDel="00027BD8" w:rsidRDefault="00DC0A5F">
      <w:pPr>
        <w:pStyle w:val="MonParagraphe"/>
        <w:rPr>
          <w:ins w:id="457" w:author="f f" w:date="2019-03-21T15:27:00Z"/>
          <w:del w:id="458" w:author="33665219185" w:date="2019-12-25T23:31:00Z"/>
        </w:rPr>
      </w:pPr>
      <w:ins w:id="459" w:author="f f" w:date="2019-03-21T15:27:00Z">
        <w:del w:id="460" w:author="33665219185" w:date="2019-12-25T23:31:00Z">
          <w:r w:rsidDel="00027BD8">
            <w:rPr>
              <w:noProof/>
            </w:rPr>
            <mc:AlternateContent>
              <mc:Choice Requires="wps">
                <w:drawing>
                  <wp:anchor distT="45720" distB="45720" distL="114300" distR="114300" simplePos="0" relativeHeight="251699200" behindDoc="0" locked="0" layoutInCell="1" allowOverlap="1" wp14:anchorId="3907BCFF" wp14:editId="3674AC27">
                    <wp:simplePos x="0" y="0"/>
                    <wp:positionH relativeFrom="column">
                      <wp:posOffset>4117340</wp:posOffset>
                    </wp:positionH>
                    <wp:positionV relativeFrom="paragraph">
                      <wp:posOffset>192405</wp:posOffset>
                    </wp:positionV>
                    <wp:extent cx="443230" cy="312420"/>
                    <wp:effectExtent l="0" t="0" r="13970" b="11430"/>
                    <wp:wrapSquare wrapText="bothSides"/>
                    <wp:docPr id="209" name="Zone de texte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312420"/>
                            </a:xfrm>
                            <a:prstGeom prst="rect">
                              <a:avLst/>
                            </a:prstGeom>
                            <a:solidFill>
                              <a:srgbClr val="FFFFFF"/>
                            </a:solidFill>
                            <a:ln w="9525">
                              <a:solidFill>
                                <a:srgbClr val="000000"/>
                              </a:solidFill>
                              <a:miter lim="800000"/>
                              <a:headEnd/>
                              <a:tailEnd/>
                            </a:ln>
                          </wps:spPr>
                          <wps:txbx>
                            <w:txbxContent>
                              <w:p w14:paraId="6F9938F8" w14:textId="77777777" w:rsidR="00462C09" w:rsidRDefault="00462C09" w:rsidP="00DC0A5F">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7BCFF" id="Zone de texte 209" o:spid="_x0000_s1040" type="#_x0000_t202" style="position:absolute;left:0;text-align:left;margin-left:324.2pt;margin-top:15.15pt;width:34.9pt;height:24.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">
                    <v:textbox>
                      <w:txbxContent>
                        <w:p w14:paraId="6F9938F8" w14:textId="77777777" w:rsidR="00462C09" w:rsidRDefault="00462C09" w:rsidP="00DC0A5F">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xbxContent>
                    </v:textbox>
                    <w10:wrap type="square"/>
                  </v:shape>
                </w:pict>
              </mc:Fallback>
            </mc:AlternateContent>
          </w:r>
          <w:r w:rsidDel="00027BD8">
            <w:rPr>
              <w:noProof/>
            </w:rPr>
            <mc:AlternateContent>
              <mc:Choice Requires="wps">
                <w:drawing>
                  <wp:anchor distT="0" distB="0" distL="114300" distR="114300" simplePos="0" relativeHeight="251698176" behindDoc="0" locked="0" layoutInCell="1" allowOverlap="1" wp14:anchorId="78EA520F" wp14:editId="2982655E">
                    <wp:simplePos x="0" y="0"/>
                    <wp:positionH relativeFrom="column">
                      <wp:posOffset>3275965</wp:posOffset>
                    </wp:positionH>
                    <wp:positionV relativeFrom="paragraph">
                      <wp:posOffset>38735</wp:posOffset>
                    </wp:positionV>
                    <wp:extent cx="2022475" cy="181610"/>
                    <wp:effectExtent l="0" t="57150" r="73025" b="85090"/>
                    <wp:wrapNone/>
                    <wp:docPr id="208" name="Connecteur droit avec flèche 208"/>
                    <wp:cNvGraphicFramePr/>
                    <a:graphic xmlns:a="http://schemas.openxmlformats.org/drawingml/2006/main">
                      <a:graphicData uri="http://schemas.microsoft.com/office/word/2010/wordprocessingShape">
                        <wps:wsp>
                          <wps:cNvCnPr/>
                          <wps:spPr>
                            <a:xfrm>
                              <a:off x="0" y="0"/>
                              <a:ext cx="2022475" cy="181610"/>
                            </a:xfrm>
                            <a:prstGeom prst="straightConnector1">
                              <a:avLst/>
                            </a:prstGeom>
                            <a:ln>
                              <a:solidFill>
                                <a:srgbClr val="FF0000"/>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CD303" id="Connecteur droit avec flèche 208" o:spid="_x0000_s1026" type="#_x0000_t32" style="position:absolute;margin-left:257.95pt;margin-top:3.05pt;width:159.25pt;height:14.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" strokecolor="red" strokeweight="1.5pt">
                    <v:stroke startarrow="block" endarrow="block" joinstyle="miter"/>
                  </v:shape>
                </w:pict>
              </mc:Fallback>
            </mc:AlternateContent>
          </w:r>
        </w:del>
      </w:ins>
    </w:p>
    <w:p w14:paraId="4A12116D" w14:textId="6B0CEA29" w:rsidR="00DC0A5F" w:rsidDel="00027BD8" w:rsidRDefault="00DC0A5F">
      <w:pPr>
        <w:pStyle w:val="MonParagraphe"/>
        <w:rPr>
          <w:ins w:id="461" w:author="f f" w:date="2019-03-21T15:27:00Z"/>
          <w:del w:id="462" w:author="33665219185" w:date="2019-12-25T23:31:00Z"/>
        </w:rPr>
      </w:pPr>
    </w:p>
    <w:p w14:paraId="32336CD9" w14:textId="69801BA1" w:rsidR="00DC0A5F" w:rsidDel="00027BD8" w:rsidRDefault="00DC0A5F">
      <w:pPr>
        <w:pStyle w:val="MonParagraphe"/>
        <w:rPr>
          <w:ins w:id="463" w:author="f f" w:date="2019-03-21T15:27:00Z"/>
          <w:del w:id="464" w:author="33665219185" w:date="2019-12-25T23:31:00Z"/>
        </w:rPr>
        <w:pPrChange w:id="465" w:author="33665219185" w:date="2019-12-25T23:31:00Z">
          <w:pPr>
            <w:pStyle w:val="Figure"/>
          </w:pPr>
        </w:pPrChange>
      </w:pPr>
    </w:p>
    <w:p w14:paraId="79E38A09" w14:textId="08E82AFA" w:rsidR="00DC0A5F" w:rsidDel="00027BD8" w:rsidRDefault="00DC0A5F">
      <w:pPr>
        <w:pStyle w:val="MonParagraphe"/>
        <w:rPr>
          <w:ins w:id="466" w:author="f f" w:date="2019-03-21T15:27:00Z"/>
          <w:del w:id="467" w:author="33665219185" w:date="2019-12-25T23:31:00Z"/>
        </w:rPr>
        <w:pPrChange w:id="468" w:author="33665219185" w:date="2019-12-25T23:31:00Z">
          <w:pPr>
            <w:pStyle w:val="Figure"/>
          </w:pPr>
        </w:pPrChange>
      </w:pPr>
      <w:ins w:id="469" w:author="f f" w:date="2019-03-21T15:27:00Z">
        <w:del w:id="470" w:author="33665219185" w:date="2019-12-25T23:31:00Z">
          <w:r w:rsidDel="00027BD8">
            <w:delText>Figure 4 : Dispositif expérimental utilisé pour étudier les interférences de deux ondes planes</w:delText>
          </w:r>
        </w:del>
      </w:ins>
    </w:p>
    <w:p w14:paraId="293366DE" w14:textId="4DC56BFF" w:rsidR="00DC0A5F" w:rsidDel="00027BD8" w:rsidRDefault="00DC0A5F">
      <w:pPr>
        <w:pStyle w:val="MonParagraphe"/>
        <w:rPr>
          <w:ins w:id="471" w:author="f f" w:date="2019-03-21T15:27:00Z"/>
          <w:del w:id="472" w:author="33665219185" w:date="2019-12-25T23:31:00Z"/>
        </w:rPr>
      </w:pPr>
    </w:p>
    <w:p w14:paraId="33FE2632" w14:textId="5D167846" w:rsidR="00DC0A5F" w:rsidDel="00027BD8" w:rsidRDefault="00DC0A5F">
      <w:pPr>
        <w:pStyle w:val="MonParagraphe"/>
        <w:rPr>
          <w:ins w:id="473" w:author="f f" w:date="2019-03-21T15:27:00Z"/>
          <w:del w:id="474" w:author="33665219185" w:date="2019-12-25T23:31:00Z"/>
        </w:rPr>
      </w:pPr>
      <w:ins w:id="475" w:author="f f" w:date="2019-03-21T15:27:00Z">
        <w:del w:id="476" w:author="33665219185" w:date="2019-12-25T23:31:00Z">
          <w:r w:rsidDel="00027BD8">
            <w:delText>Tous les éléments ont le même rôle qu’avant, et comme dit précédemment, la lentille sert à rendre les rayons incidents parallèles entre eux et avec l’axe optique. Il faut de nouveau veiller à ce que tous les éléments soient à la même hauteur et bien alignés (ce qui est rendu légèrement plus difficile car nous avons rajouté la lentille). Pour placer le laser sur le foyer objet de la lentille, il faut que la distance laser-lentille soit de 186mm. Par la suite, sur l’écran nous pouvons observer les figures d’interférences, encore une fois caractérisées par la présence de franges sombres et de franges brillantes. Des photos représentant ce que nous observons sont présentes sur la Figure 5 :</w:delText>
          </w:r>
        </w:del>
      </w:ins>
    </w:p>
    <w:p w14:paraId="380C13F2" w14:textId="4210EF45" w:rsidR="00DC0A5F" w:rsidDel="00027BD8" w:rsidRDefault="00DC0A5F">
      <w:pPr>
        <w:pStyle w:val="MonParagraphe"/>
        <w:rPr>
          <w:ins w:id="477" w:author="f f" w:date="2019-03-21T15:27:00Z"/>
          <w:del w:id="478" w:author="33665219185" w:date="2019-12-25T23:31:00Z"/>
        </w:rPr>
      </w:pPr>
    </w:p>
    <w:p w14:paraId="42660534" w14:textId="1EB7FBBE" w:rsidR="00DC0A5F" w:rsidDel="00027BD8" w:rsidRDefault="00DC0A5F">
      <w:pPr>
        <w:pStyle w:val="MonParagraphe"/>
        <w:rPr>
          <w:ins w:id="479" w:author="f f" w:date="2019-03-21T15:27:00Z"/>
          <w:del w:id="480" w:author="33665219185" w:date="2019-12-25T23:31:00Z"/>
        </w:rPr>
      </w:pPr>
    </w:p>
    <w:p w14:paraId="5EE27102" w14:textId="13415B0D" w:rsidR="00DC0A5F" w:rsidDel="00027BD8" w:rsidRDefault="00DC0A5F">
      <w:pPr>
        <w:pStyle w:val="MonParagraphe"/>
        <w:rPr>
          <w:ins w:id="481" w:author="f f" w:date="2019-03-21T15:27:00Z"/>
          <w:del w:id="482" w:author="33665219185" w:date="2019-12-25T23:31:00Z"/>
        </w:rPr>
      </w:pPr>
    </w:p>
    <w:p w14:paraId="301640C1" w14:textId="4D4ECFF3" w:rsidR="00DC0A5F" w:rsidDel="00027BD8" w:rsidRDefault="00DC0A5F">
      <w:pPr>
        <w:pStyle w:val="MonParagraphe"/>
        <w:rPr>
          <w:ins w:id="483" w:author="f f" w:date="2019-03-21T15:27:00Z"/>
          <w:del w:id="484" w:author="33665219185" w:date="2019-12-25T23:31:00Z"/>
        </w:rPr>
      </w:pPr>
    </w:p>
    <w:p w14:paraId="60BEFC96" w14:textId="638C6907" w:rsidR="00DC0A5F" w:rsidDel="00027BD8" w:rsidRDefault="00DC0A5F">
      <w:pPr>
        <w:pStyle w:val="MonParagraphe"/>
        <w:rPr>
          <w:ins w:id="485" w:author="f f" w:date="2019-03-21T15:27:00Z"/>
          <w:del w:id="486" w:author="33665219185" w:date="2019-12-25T23:31:00Z"/>
        </w:rPr>
      </w:pPr>
    </w:p>
    <w:p w14:paraId="19ECE37B" w14:textId="1CA623E3" w:rsidR="00DC0A5F" w:rsidDel="00027BD8" w:rsidRDefault="00DC0A5F">
      <w:pPr>
        <w:pStyle w:val="MonParagraphe"/>
        <w:rPr>
          <w:ins w:id="487" w:author="f f" w:date="2019-03-21T15:27:00Z"/>
          <w:del w:id="488" w:author="33665219185" w:date="2019-12-25T23:31:00Z"/>
        </w:rPr>
      </w:pPr>
    </w:p>
    <w:p w14:paraId="2FDFA91F" w14:textId="2CBB75FC" w:rsidR="00DC0A5F" w:rsidDel="00027BD8" w:rsidRDefault="00DC0A5F">
      <w:pPr>
        <w:pStyle w:val="MonParagraphe"/>
        <w:rPr>
          <w:ins w:id="489" w:author="f f" w:date="2019-03-21T15:27:00Z"/>
          <w:del w:id="490" w:author="33665219185" w:date="2019-12-25T23:31:00Z"/>
        </w:rPr>
      </w:pPr>
    </w:p>
    <w:p w14:paraId="3267D005" w14:textId="2EAA1911" w:rsidR="00DC0A5F" w:rsidDel="00027BD8" w:rsidRDefault="00DC0A5F">
      <w:pPr>
        <w:pStyle w:val="MonParagraphe"/>
        <w:rPr>
          <w:ins w:id="491" w:author="f f" w:date="2019-03-21T15:27:00Z"/>
          <w:del w:id="492" w:author="33665219185" w:date="2019-12-25T23:31:00Z"/>
        </w:rPr>
      </w:pPr>
    </w:p>
    <w:p w14:paraId="53A42DC7" w14:textId="1C52AD1E" w:rsidR="00DC0A5F" w:rsidDel="00027BD8" w:rsidRDefault="00DC0A5F">
      <w:pPr>
        <w:pStyle w:val="MonParagraphe"/>
        <w:rPr>
          <w:ins w:id="493" w:author="f f" w:date="2019-03-21T15:27:00Z"/>
          <w:del w:id="494" w:author="33665219185" w:date="2019-12-25T23:31:00Z"/>
        </w:rPr>
      </w:pPr>
      <w:ins w:id="495" w:author="f f" w:date="2019-03-21T15:27:00Z">
        <w:del w:id="496" w:author="33665219185" w:date="2019-12-25T23:31:00Z">
          <w:r w:rsidDel="00027BD8">
            <w:rPr>
              <w:noProof/>
            </w:rPr>
            <w:drawing>
              <wp:anchor distT="0" distB="0" distL="114300" distR="114300" simplePos="0" relativeHeight="251701248" behindDoc="0" locked="0" layoutInCell="1" allowOverlap="1" wp14:anchorId="505AF7F8" wp14:editId="4A3D843A">
                <wp:simplePos x="0" y="0"/>
                <wp:positionH relativeFrom="column">
                  <wp:posOffset>24130</wp:posOffset>
                </wp:positionH>
                <wp:positionV relativeFrom="paragraph">
                  <wp:posOffset>78105</wp:posOffset>
                </wp:positionV>
                <wp:extent cx="3315970" cy="1759585"/>
                <wp:effectExtent l="0" t="0" r="0" b="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970" cy="1759585"/>
                        </a:xfrm>
                        <a:prstGeom prst="rect">
                          <a:avLst/>
                        </a:prstGeom>
                        <a:noFill/>
                      </pic:spPr>
                    </pic:pic>
                  </a:graphicData>
                </a:graphic>
                <wp14:sizeRelH relativeFrom="margin">
                  <wp14:pctWidth>0</wp14:pctWidth>
                </wp14:sizeRelH>
                <wp14:sizeRelV relativeFrom="margin">
                  <wp14:pctHeight>0</wp14:pctHeight>
                </wp14:sizeRelV>
              </wp:anchor>
            </w:drawing>
          </w:r>
          <w:r w:rsidDel="00027BD8">
            <w:rPr>
              <w:noProof/>
            </w:rPr>
            <w:drawing>
              <wp:anchor distT="0" distB="0" distL="114300" distR="114300" simplePos="0" relativeHeight="251702272" behindDoc="0" locked="0" layoutInCell="1" allowOverlap="1" wp14:anchorId="4CE7BBEF" wp14:editId="0209DB80">
                <wp:simplePos x="0" y="0"/>
                <wp:positionH relativeFrom="column">
                  <wp:posOffset>3452495</wp:posOffset>
                </wp:positionH>
                <wp:positionV relativeFrom="paragraph">
                  <wp:posOffset>78105</wp:posOffset>
                </wp:positionV>
                <wp:extent cx="2754630" cy="1759585"/>
                <wp:effectExtent l="0" t="0" r="762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4630" cy="1759585"/>
                        </a:xfrm>
                        <a:prstGeom prst="rect">
                          <a:avLst/>
                        </a:prstGeom>
                        <a:noFill/>
                      </pic:spPr>
                    </pic:pic>
                  </a:graphicData>
                </a:graphic>
                <wp14:sizeRelH relativeFrom="margin">
                  <wp14:pctWidth>0</wp14:pctWidth>
                </wp14:sizeRelH>
                <wp14:sizeRelV relativeFrom="margin">
                  <wp14:pctHeight>0</wp14:pctHeight>
                </wp14:sizeRelV>
              </wp:anchor>
            </w:drawing>
          </w:r>
        </w:del>
      </w:ins>
    </w:p>
    <w:p w14:paraId="5C7CFC97" w14:textId="02D4EDB6" w:rsidR="00DC0A5F" w:rsidDel="00027BD8" w:rsidRDefault="00DC0A5F">
      <w:pPr>
        <w:pStyle w:val="MonParagraphe"/>
        <w:rPr>
          <w:ins w:id="497" w:author="f f" w:date="2019-03-21T15:27:00Z"/>
          <w:del w:id="498" w:author="33665219185" w:date="2019-12-25T23:31:00Z"/>
        </w:rPr>
      </w:pPr>
    </w:p>
    <w:p w14:paraId="41F309C4" w14:textId="3DB0093A" w:rsidR="00DC0A5F" w:rsidDel="00027BD8" w:rsidRDefault="00DC0A5F">
      <w:pPr>
        <w:pStyle w:val="MonParagraphe"/>
        <w:rPr>
          <w:ins w:id="499" w:author="f f" w:date="2019-03-21T15:27:00Z"/>
          <w:del w:id="500" w:author="33665219185" w:date="2019-12-25T23:31:00Z"/>
        </w:rPr>
      </w:pPr>
    </w:p>
    <w:p w14:paraId="23CA8709" w14:textId="255ED310" w:rsidR="00DC0A5F" w:rsidDel="00027BD8" w:rsidRDefault="00DC0A5F">
      <w:pPr>
        <w:pStyle w:val="MonParagraphe"/>
        <w:rPr>
          <w:ins w:id="501" w:author="f f" w:date="2019-03-21T15:27:00Z"/>
          <w:del w:id="502" w:author="33665219185" w:date="2019-12-25T23:31:00Z"/>
        </w:rPr>
      </w:pPr>
    </w:p>
    <w:p w14:paraId="2BAB2E27" w14:textId="41D3C0E3" w:rsidR="00DC0A5F" w:rsidDel="00027BD8" w:rsidRDefault="00DC0A5F">
      <w:pPr>
        <w:pStyle w:val="MonParagraphe"/>
        <w:rPr>
          <w:ins w:id="503" w:author="f f" w:date="2019-03-21T15:27:00Z"/>
          <w:del w:id="504" w:author="33665219185" w:date="2019-12-25T23:31:00Z"/>
        </w:rPr>
      </w:pPr>
    </w:p>
    <w:p w14:paraId="61164563" w14:textId="739BA784" w:rsidR="00DC0A5F" w:rsidDel="00027BD8" w:rsidRDefault="00DC0A5F">
      <w:pPr>
        <w:pStyle w:val="MonParagraphe"/>
        <w:rPr>
          <w:ins w:id="505" w:author="f f" w:date="2019-03-21T15:27:00Z"/>
          <w:del w:id="506" w:author="33665219185" w:date="2019-12-25T23:31:00Z"/>
        </w:rPr>
      </w:pPr>
    </w:p>
    <w:p w14:paraId="2E70E226" w14:textId="3576781A" w:rsidR="00DC0A5F" w:rsidDel="00027BD8" w:rsidRDefault="00DC0A5F">
      <w:pPr>
        <w:pStyle w:val="MonParagraphe"/>
        <w:rPr>
          <w:ins w:id="507" w:author="f f" w:date="2019-03-21T15:27:00Z"/>
          <w:del w:id="508" w:author="33665219185" w:date="2019-12-25T23:31:00Z"/>
        </w:rPr>
      </w:pPr>
    </w:p>
    <w:p w14:paraId="3BA096F5" w14:textId="1CEA4EBF" w:rsidR="00DC0A5F" w:rsidDel="00027BD8" w:rsidRDefault="00DC0A5F">
      <w:pPr>
        <w:pStyle w:val="MonParagraphe"/>
        <w:rPr>
          <w:ins w:id="509" w:author="f f" w:date="2019-03-21T15:27:00Z"/>
          <w:del w:id="510" w:author="33665219185" w:date="2019-12-25T23:31:00Z"/>
        </w:rPr>
      </w:pPr>
    </w:p>
    <w:p w14:paraId="1ACC15F7" w14:textId="7D5FD2A7" w:rsidR="00DC0A5F" w:rsidDel="00027BD8" w:rsidRDefault="00DC0A5F">
      <w:pPr>
        <w:pStyle w:val="MonParagraphe"/>
        <w:rPr>
          <w:ins w:id="511" w:author="f f" w:date="2019-03-21T15:27:00Z"/>
          <w:del w:id="512" w:author="33665219185" w:date="2019-12-25T23:31:00Z"/>
        </w:rPr>
        <w:pPrChange w:id="513" w:author="33665219185" w:date="2019-12-25T23:31:00Z">
          <w:pPr>
            <w:pStyle w:val="Figure"/>
          </w:pPr>
        </w:pPrChange>
      </w:pPr>
      <w:ins w:id="514" w:author="f f" w:date="2019-03-21T15:27:00Z">
        <w:del w:id="515" w:author="33665219185" w:date="2019-12-25T23:31:00Z">
          <w:r w:rsidDel="00027BD8">
            <w:delText>Figure 5 : Photos représentant ce que l’on peut voir sur l’écran dans le cas où la caméra et le biprisme sont : proches (gauche) et un peu éloignés (droite)</w:delText>
          </w:r>
        </w:del>
      </w:ins>
    </w:p>
    <w:p w14:paraId="227359DB" w14:textId="1710A2C8" w:rsidR="00DC0A5F" w:rsidDel="00027BD8" w:rsidRDefault="00DC0A5F">
      <w:pPr>
        <w:pStyle w:val="MonParagraphe"/>
        <w:rPr>
          <w:ins w:id="516" w:author="f f" w:date="2019-03-21T15:27:00Z"/>
          <w:del w:id="517" w:author="33665219185" w:date="2019-12-25T23:31:00Z"/>
        </w:rPr>
      </w:pPr>
      <w:ins w:id="518" w:author="f f" w:date="2019-03-21T15:27:00Z">
        <w:del w:id="519" w:author="33665219185" w:date="2019-12-25T23:31:00Z">
          <w:r w:rsidDel="00027BD8">
            <w:rPr>
              <w:noProof/>
            </w:rPr>
            <w:drawing>
              <wp:anchor distT="0" distB="0" distL="114300" distR="114300" simplePos="0" relativeHeight="251662336" behindDoc="1" locked="0" layoutInCell="1" allowOverlap="1" wp14:anchorId="7121ADAB" wp14:editId="185301F4">
                <wp:simplePos x="0" y="0"/>
                <wp:positionH relativeFrom="column">
                  <wp:posOffset>685165</wp:posOffset>
                </wp:positionH>
                <wp:positionV relativeFrom="paragraph">
                  <wp:posOffset>382270</wp:posOffset>
                </wp:positionV>
                <wp:extent cx="5035550" cy="1551940"/>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550" cy="1551940"/>
                        </a:xfrm>
                        <a:prstGeom prst="rect">
                          <a:avLst/>
                        </a:prstGeom>
                        <a:noFill/>
                      </pic:spPr>
                    </pic:pic>
                  </a:graphicData>
                </a:graphic>
                <wp14:sizeRelH relativeFrom="page">
                  <wp14:pctWidth>0</wp14:pctWidth>
                </wp14:sizeRelH>
                <wp14:sizeRelV relativeFrom="page">
                  <wp14:pctHeight>0</wp14:pctHeight>
                </wp14:sizeRelV>
              </wp:anchor>
            </w:drawing>
          </w:r>
          <w:r w:rsidDel="00027BD8">
            <w:delText xml:space="preserve">Nous pouvons ainsi constater que lorsque l’écran est assez loin du biprisme, les figures d’interférence sont plus petites (en largeur) : il y a alors moins d’interférences entre les rayons lumineux. Ceci peut être expliqué avec la figure suivant : </w:delText>
          </w:r>
        </w:del>
      </w:ins>
    </w:p>
    <w:p w14:paraId="3E4AF815" w14:textId="74417FAF" w:rsidR="00DC0A5F" w:rsidDel="00027BD8" w:rsidRDefault="00DC0A5F">
      <w:pPr>
        <w:pStyle w:val="MonParagraphe"/>
        <w:rPr>
          <w:ins w:id="520" w:author="f f" w:date="2019-03-21T15:27:00Z"/>
          <w:del w:id="521" w:author="33665219185" w:date="2019-12-25T23:31:00Z"/>
        </w:rPr>
        <w:pPrChange w:id="522" w:author="33665219185" w:date="2019-12-25T23:31:00Z">
          <w:pPr/>
        </w:pPrChange>
      </w:pPr>
    </w:p>
    <w:p w14:paraId="5D1C0915" w14:textId="0FCC6326" w:rsidR="00DC0A5F" w:rsidDel="00027BD8" w:rsidRDefault="00DC0A5F">
      <w:pPr>
        <w:pStyle w:val="MonParagraphe"/>
        <w:rPr>
          <w:ins w:id="523" w:author="f f" w:date="2019-03-21T15:27:00Z"/>
          <w:del w:id="524" w:author="33665219185" w:date="2019-12-25T23:31:00Z"/>
        </w:rPr>
      </w:pPr>
    </w:p>
    <w:p w14:paraId="17954119" w14:textId="2F0464F9" w:rsidR="00DC0A5F" w:rsidDel="00027BD8" w:rsidRDefault="00DC0A5F">
      <w:pPr>
        <w:pStyle w:val="MonParagraphe"/>
        <w:rPr>
          <w:ins w:id="525" w:author="f f" w:date="2019-03-21T15:27:00Z"/>
          <w:del w:id="526" w:author="33665219185" w:date="2019-12-25T23:31:00Z"/>
        </w:rPr>
      </w:pPr>
    </w:p>
    <w:p w14:paraId="53EF2716" w14:textId="56A278D3" w:rsidR="00DC0A5F" w:rsidDel="00027BD8" w:rsidRDefault="00DC0A5F">
      <w:pPr>
        <w:pStyle w:val="MonParagraphe"/>
        <w:rPr>
          <w:ins w:id="527" w:author="f f" w:date="2019-03-21T15:27:00Z"/>
          <w:del w:id="528" w:author="33665219185" w:date="2019-12-25T23:31:00Z"/>
        </w:rPr>
      </w:pPr>
    </w:p>
    <w:p w14:paraId="18BB4A04" w14:textId="320224B9" w:rsidR="00DC0A5F" w:rsidDel="00027BD8" w:rsidRDefault="00DC0A5F">
      <w:pPr>
        <w:pStyle w:val="MonParagraphe"/>
        <w:rPr>
          <w:ins w:id="529" w:author="f f" w:date="2019-03-21T15:27:00Z"/>
          <w:del w:id="530" w:author="33665219185" w:date="2019-12-25T23:31:00Z"/>
        </w:rPr>
        <w:pPrChange w:id="531" w:author="33665219185" w:date="2019-12-25T23:31:00Z">
          <w:pPr>
            <w:pStyle w:val="Figure"/>
          </w:pPr>
        </w:pPrChange>
      </w:pPr>
    </w:p>
    <w:p w14:paraId="641338D1" w14:textId="1747A088" w:rsidR="00DC0A5F" w:rsidDel="00027BD8" w:rsidRDefault="00DC0A5F">
      <w:pPr>
        <w:pStyle w:val="MonParagraphe"/>
        <w:rPr>
          <w:ins w:id="532" w:author="f f" w:date="2019-03-21T15:27:00Z"/>
          <w:del w:id="533" w:author="33665219185" w:date="2019-12-25T23:31:00Z"/>
        </w:rPr>
        <w:pPrChange w:id="534" w:author="33665219185" w:date="2019-12-25T23:31:00Z">
          <w:pPr>
            <w:pStyle w:val="Figure"/>
          </w:pPr>
        </w:pPrChange>
      </w:pPr>
    </w:p>
    <w:p w14:paraId="5077A110" w14:textId="31E63449" w:rsidR="00DC0A5F" w:rsidDel="00027BD8" w:rsidRDefault="00DC0A5F">
      <w:pPr>
        <w:pStyle w:val="MonParagraphe"/>
        <w:rPr>
          <w:ins w:id="535" w:author="f f" w:date="2019-03-21T15:27:00Z"/>
          <w:del w:id="536" w:author="33665219185" w:date="2019-12-25T23:31:00Z"/>
        </w:rPr>
        <w:pPrChange w:id="537" w:author="33665219185" w:date="2019-12-25T23:31:00Z">
          <w:pPr>
            <w:pStyle w:val="Figure"/>
          </w:pPr>
        </w:pPrChange>
      </w:pPr>
    </w:p>
    <w:p w14:paraId="186AB550" w14:textId="677094CE" w:rsidR="00DC0A5F" w:rsidDel="00027BD8" w:rsidRDefault="00DC0A5F">
      <w:pPr>
        <w:pStyle w:val="MonParagraphe"/>
        <w:rPr>
          <w:ins w:id="538" w:author="f f" w:date="2019-03-21T15:27:00Z"/>
          <w:del w:id="539" w:author="33665219185" w:date="2019-12-25T23:31:00Z"/>
        </w:rPr>
        <w:pPrChange w:id="540" w:author="33665219185" w:date="2019-12-25T23:31:00Z">
          <w:pPr>
            <w:pStyle w:val="Figure"/>
          </w:pPr>
        </w:pPrChange>
      </w:pPr>
      <w:ins w:id="541" w:author="f f" w:date="2019-03-21T15:27:00Z">
        <w:del w:id="542" w:author="33665219185" w:date="2019-12-25T23:31:00Z">
          <w:r w:rsidDel="00027BD8">
            <w:delText>Figure 6 : Schéma expliquant les interférences entre deux ondes planes après la traversée du biprisme</w:delText>
          </w:r>
        </w:del>
      </w:ins>
    </w:p>
    <w:p w14:paraId="50BA7103" w14:textId="04C5AE42" w:rsidR="00DC0A5F" w:rsidDel="00027BD8" w:rsidRDefault="00DC0A5F">
      <w:pPr>
        <w:pStyle w:val="MonParagraphe"/>
        <w:rPr>
          <w:ins w:id="543" w:author="f f" w:date="2019-03-21T15:27:00Z"/>
          <w:del w:id="544" w:author="33665219185" w:date="2019-12-25T23:31:00Z"/>
        </w:rPr>
      </w:pPr>
      <w:ins w:id="545" w:author="f f" w:date="2019-03-21T15:27:00Z">
        <w:del w:id="546" w:author="33665219185" w:date="2019-12-25T23:31:00Z">
          <w:r w:rsidDel="00027BD8">
            <w:delText xml:space="preserve">Nous observons sur la Figure 6 un « losange d’interférence » : cela signifie que lorsque on est assez proche du biprisme et donc dans le losange, il y a effectivement la présence d’interférences, et en s’éloignant jusqu’au sommet du losange les figures d’interférence s’élargissent, tandis que lorsque on dépasse ce sommet, les figures au contraire se rétrécissent jusqu’à un certain point où il n’y a ensuite plus d’interférence (quand on dépasse le losange). C’est bien ce que l’on retrouve expérimentalement. </w:delText>
          </w:r>
        </w:del>
      </w:ins>
    </w:p>
    <w:p w14:paraId="1B8E6DB6" w14:textId="75A48975" w:rsidR="00DC0A5F" w:rsidDel="00027BD8" w:rsidRDefault="00DC0A5F">
      <w:pPr>
        <w:pStyle w:val="MonParagraphe"/>
        <w:rPr>
          <w:ins w:id="547" w:author="f f" w:date="2019-03-21T15:27:00Z"/>
          <w:del w:id="548" w:author="33665219185" w:date="2019-12-25T23:31:00Z"/>
        </w:rPr>
      </w:pPr>
      <w:ins w:id="549" w:author="f f" w:date="2019-03-21T15:27:00Z">
        <w:del w:id="550" w:author="33665219185" w:date="2019-12-25T23:31:00Z">
          <w:r w:rsidDel="00027BD8">
            <w:delText xml:space="preserve">Nous allons maintenant nous intéresser, comme dans le cas précédent, à l’évolution de l’interfrange en fonction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Comme avant, nous avons placé l’écran à une certaine distance, et avec le logiciel dédié nous avons mesuré plusieurs interfranges pour plus de précisions. Nos résultats sont les suivants :</w:delText>
          </w:r>
        </w:del>
      </w:ins>
    </w:p>
    <w:p w14:paraId="4213AEFE" w14:textId="443A3B0D" w:rsidR="00DC0A5F" w:rsidDel="00027BD8" w:rsidRDefault="00DC0A5F">
      <w:pPr>
        <w:pStyle w:val="MonParagraphe"/>
        <w:rPr>
          <w:ins w:id="551" w:author="f f" w:date="2019-03-21T15:27:00Z"/>
          <w:del w:id="552" w:author="33665219185" w:date="2019-12-25T23:31:00Z"/>
          <w:sz w:val="10"/>
          <w:szCs w:val="10"/>
        </w:rPr>
      </w:pPr>
    </w:p>
    <w:p w14:paraId="082D11E1" w14:textId="5AF73171" w:rsidR="00DC0A5F" w:rsidDel="00027BD8" w:rsidRDefault="00DC0A5F">
      <w:pPr>
        <w:pStyle w:val="MonParagraphe"/>
        <w:rPr>
          <w:ins w:id="553" w:author="f f" w:date="2019-03-21T15:27:00Z"/>
          <w:del w:id="554" w:author="33665219185" w:date="2019-12-25T23:31:00Z"/>
        </w:rPr>
        <w:pPrChange w:id="555" w:author="33665219185" w:date="2019-12-25T23:31:00Z">
          <w:pPr>
            <w:pStyle w:val="Figure"/>
          </w:pPr>
        </w:pPrChange>
      </w:pPr>
      <w:ins w:id="556" w:author="f f" w:date="2019-03-21T15:27:00Z">
        <w:del w:id="557" w:author="33665219185" w:date="2019-12-25T23:31:00Z">
          <w:r w:rsidDel="00027BD8">
            <w:delText xml:space="preserve">Tableau 2 : Tableau regroupant les interfranges mesurés en fonction de la distance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del>
      </w:ins>
    </w:p>
    <w:tbl>
      <w:tblPr>
        <w:tblStyle w:val="Grilledutableau"/>
        <w:tblW w:w="0" w:type="auto"/>
        <w:tblLook w:val="04A0" w:firstRow="1" w:lastRow="0" w:firstColumn="1" w:lastColumn="0" w:noHBand="0" w:noVBand="1"/>
      </w:tblPr>
      <w:tblGrid>
        <w:gridCol w:w="3209"/>
        <w:gridCol w:w="3209"/>
        <w:gridCol w:w="3210"/>
      </w:tblGrid>
      <w:tr w:rsidR="00DC0A5F" w:rsidDel="00027BD8" w14:paraId="53D75943" w14:textId="35D4334D" w:rsidTr="00DC0A5F">
        <w:trPr>
          <w:ins w:id="558" w:author="f f" w:date="2019-03-21T15:27:00Z"/>
          <w:del w:id="559" w:author="33665219185" w:date="2019-12-25T23:31:00Z"/>
        </w:trPr>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13A2C7" w14:textId="120ECB61" w:rsidR="00DC0A5F" w:rsidDel="00027BD8" w:rsidRDefault="00462C09">
            <w:pPr>
              <w:pStyle w:val="MonParagraphe"/>
              <w:rPr>
                <w:ins w:id="560" w:author="f f" w:date="2019-03-21T15:27:00Z"/>
                <w:del w:id="561" w:author="33665219185" w:date="2019-12-25T23:31:00Z"/>
              </w:rPr>
              <w:pPrChange w:id="562" w:author="33665219185" w:date="2019-12-25T23:31:00Z">
                <w:pPr>
                  <w:pStyle w:val="MonParagraphe"/>
                  <w:ind w:firstLine="0"/>
                  <w:jc w:val="center"/>
                </w:pPr>
              </w:pPrChange>
            </w:pPr>
            <m:oMath>
              <m:sSub>
                <m:sSubPr>
                  <m:ctrlPr>
                    <w:ins w:id="563" w:author="f f" w:date="2019-03-21T15:27:00Z">
                      <w:del w:id="564" w:author="33665219185" w:date="2019-12-25T23:31:00Z">
                        <w:rPr>
                          <w:rFonts w:ascii="Cambria Math" w:hAnsi="Cambria Math"/>
                          <w:i/>
                        </w:rPr>
                      </w:del>
                    </w:ins>
                  </m:ctrlPr>
                </m:sSubPr>
                <m:e>
                  <w:ins w:id="565" w:author="f f" w:date="2019-03-21T15:27:00Z">
                    <w:del w:id="566" w:author="33665219185" w:date="2019-12-25T23:31:00Z">
                      <m:r>
                        <w:rPr>
                          <w:rFonts w:ascii="Cambria Math" w:hAnsi="Cambria Math"/>
                        </w:rPr>
                        <m:t>d</m:t>
                      </m:r>
                    </w:del>
                  </w:ins>
                </m:e>
                <m:sub>
                  <w:ins w:id="567" w:author="f f" w:date="2019-03-21T15:27:00Z">
                    <w:del w:id="568" w:author="33665219185" w:date="2019-12-25T23:31:00Z">
                      <m:r>
                        <w:rPr>
                          <w:rFonts w:ascii="Cambria Math" w:hAnsi="Cambria Math"/>
                        </w:rPr>
                        <m:t>2</m:t>
                      </m:r>
                    </w:del>
                  </w:ins>
                </m:sub>
              </m:sSub>
            </m:oMath>
            <w:ins w:id="569" w:author="f f" w:date="2019-03-21T15:27:00Z">
              <w:del w:id="570" w:author="33665219185" w:date="2019-12-25T23:31:00Z">
                <w:r w:rsidR="00DC0A5F" w:rsidDel="00027BD8">
                  <w:delText xml:space="preserve"> (cm)</w:delText>
                </w:r>
              </w:del>
            </w:ins>
          </w:p>
        </w:tc>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058956B" w14:textId="5C9D0F58" w:rsidR="00DC0A5F" w:rsidDel="00027BD8" w:rsidRDefault="00DC0A5F">
            <w:pPr>
              <w:pStyle w:val="MonParagraphe"/>
              <w:rPr>
                <w:ins w:id="571" w:author="f f" w:date="2019-03-21T15:27:00Z"/>
                <w:del w:id="572" w:author="33665219185" w:date="2019-12-25T23:31:00Z"/>
              </w:rPr>
              <w:pPrChange w:id="573" w:author="33665219185" w:date="2019-12-25T23:31:00Z">
                <w:pPr>
                  <w:pStyle w:val="MonParagraphe"/>
                  <w:tabs>
                    <w:tab w:val="left" w:pos="849"/>
                  </w:tabs>
                  <w:ind w:firstLine="0"/>
                  <w:jc w:val="center"/>
                </w:pPr>
              </w:pPrChange>
            </w:pPr>
            <w:ins w:id="574" w:author="f f" w:date="2019-03-21T15:27:00Z">
              <w:del w:id="575" w:author="33665219185" w:date="2019-12-25T23:31:00Z">
                <w:r w:rsidDel="00027BD8">
                  <w:delText>Nombre d’interfranges mesurées</w:delText>
                </w:r>
              </w:del>
            </w:ins>
          </w:p>
        </w:tc>
        <w:tc>
          <w:tcPr>
            <w:tcW w:w="321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168FDA5" w14:textId="2F85A9EA" w:rsidR="00DC0A5F" w:rsidDel="00027BD8" w:rsidRDefault="00DC0A5F">
            <w:pPr>
              <w:pStyle w:val="MonParagraphe"/>
              <w:rPr>
                <w:ins w:id="576" w:author="f f" w:date="2019-03-21T15:27:00Z"/>
                <w:del w:id="577" w:author="33665219185" w:date="2019-12-25T23:31:00Z"/>
              </w:rPr>
              <w:pPrChange w:id="578" w:author="33665219185" w:date="2019-12-25T23:31:00Z">
                <w:pPr>
                  <w:pStyle w:val="MonParagraphe"/>
                  <w:ind w:firstLine="0"/>
                  <w:jc w:val="center"/>
                </w:pPr>
              </w:pPrChange>
            </w:pPr>
            <w:ins w:id="579" w:author="f f" w:date="2019-03-21T15:27:00Z">
              <w:del w:id="580" w:author="33665219185" w:date="2019-12-25T23:31:00Z">
                <m:oMath>
                  <m:r>
                    <w:rPr>
                      <w:rFonts w:ascii="Cambria Math" w:hAnsi="Cambria Math"/>
                    </w:rPr>
                    <m:t>i</m:t>
                  </m:r>
                </m:oMath>
                <w:r w:rsidDel="00027BD8">
                  <w:delText xml:space="preserve"> (µm)</w:delText>
                </w:r>
              </w:del>
            </w:ins>
          </w:p>
        </w:tc>
      </w:tr>
      <w:tr w:rsidR="00DC0A5F" w:rsidDel="00027BD8" w14:paraId="3DA6E113" w14:textId="093AA2D7" w:rsidTr="00DC0A5F">
        <w:trPr>
          <w:ins w:id="581" w:author="f f" w:date="2019-03-21T15:27:00Z"/>
          <w:del w:id="582"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078853A2" w14:textId="54FBF595" w:rsidR="00DC0A5F" w:rsidDel="00027BD8" w:rsidRDefault="00DC0A5F">
            <w:pPr>
              <w:pStyle w:val="MonParagraphe"/>
              <w:rPr>
                <w:ins w:id="583" w:author="f f" w:date="2019-03-21T15:27:00Z"/>
                <w:del w:id="584" w:author="33665219185" w:date="2019-12-25T23:31:00Z"/>
              </w:rPr>
              <w:pPrChange w:id="585" w:author="33665219185" w:date="2019-12-25T23:31:00Z">
                <w:pPr>
                  <w:pStyle w:val="MonParagraphe"/>
                  <w:ind w:firstLine="0"/>
                  <w:jc w:val="center"/>
                </w:pPr>
              </w:pPrChange>
            </w:pPr>
            <w:ins w:id="586" w:author="f f" w:date="2019-03-21T15:27:00Z">
              <w:del w:id="587" w:author="33665219185" w:date="2019-12-25T23:31:00Z">
                <w:r w:rsidDel="00027BD8">
                  <w:delText>10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13FD1DBC" w14:textId="331F12ED" w:rsidR="00DC0A5F" w:rsidDel="00027BD8" w:rsidRDefault="00DC0A5F">
            <w:pPr>
              <w:pStyle w:val="MonParagraphe"/>
              <w:rPr>
                <w:ins w:id="588" w:author="f f" w:date="2019-03-21T15:27:00Z"/>
                <w:del w:id="589" w:author="33665219185" w:date="2019-12-25T23:31:00Z"/>
              </w:rPr>
              <w:pPrChange w:id="590" w:author="33665219185" w:date="2019-12-25T23:31:00Z">
                <w:pPr>
                  <w:pStyle w:val="MonParagraphe"/>
                  <w:ind w:firstLine="0"/>
                  <w:jc w:val="center"/>
                </w:pPr>
              </w:pPrChange>
            </w:pPr>
            <w:ins w:id="591" w:author="f f" w:date="2019-03-21T15:27:00Z">
              <w:del w:id="592" w:author="33665219185" w:date="2019-12-25T23:31:00Z">
                <m:oMathPara>
                  <m:oMath>
                    <m:r>
                      <w:rPr>
                        <w:rFonts w:ascii="Cambria Math" w:hAnsi="Cambria Math"/>
                      </w:rPr>
                      <m:t>20i≈784.4 ±25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706A6B64" w14:textId="28EF8E81" w:rsidR="00DC0A5F" w:rsidDel="00027BD8" w:rsidRDefault="00DC0A5F">
            <w:pPr>
              <w:pStyle w:val="MonParagraphe"/>
              <w:rPr>
                <w:ins w:id="593" w:author="f f" w:date="2019-03-21T15:27:00Z"/>
                <w:del w:id="594" w:author="33665219185" w:date="2019-12-25T23:31:00Z"/>
              </w:rPr>
              <w:pPrChange w:id="595" w:author="33665219185" w:date="2019-12-25T23:31:00Z">
                <w:pPr>
                  <w:pStyle w:val="MonParagraphe"/>
                  <w:ind w:firstLine="0"/>
                  <w:jc w:val="center"/>
                </w:pPr>
              </w:pPrChange>
            </w:pPr>
            <w:ins w:id="596" w:author="f f" w:date="2019-03-21T15:27:00Z">
              <w:del w:id="597" w:author="33665219185" w:date="2019-12-25T23:31:00Z">
                <m:oMathPara>
                  <m:oMath>
                    <m:r>
                      <w:rPr>
                        <w:rFonts w:ascii="Cambria Math" w:hAnsi="Cambria Math"/>
                      </w:rPr>
                      <m:t>≈39.2 ±1.3</m:t>
                    </m:r>
                  </m:oMath>
                </m:oMathPara>
              </w:del>
            </w:ins>
          </w:p>
        </w:tc>
      </w:tr>
      <w:tr w:rsidR="00DC0A5F" w:rsidDel="00027BD8" w14:paraId="7AABD23C" w14:textId="221167BD" w:rsidTr="00DC0A5F">
        <w:trPr>
          <w:ins w:id="598" w:author="f f" w:date="2019-03-21T15:27:00Z"/>
          <w:del w:id="599"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46157895" w14:textId="2B9E1778" w:rsidR="00DC0A5F" w:rsidDel="00027BD8" w:rsidRDefault="00DC0A5F">
            <w:pPr>
              <w:pStyle w:val="MonParagraphe"/>
              <w:rPr>
                <w:ins w:id="600" w:author="f f" w:date="2019-03-21T15:27:00Z"/>
                <w:del w:id="601" w:author="33665219185" w:date="2019-12-25T23:31:00Z"/>
              </w:rPr>
              <w:pPrChange w:id="602" w:author="33665219185" w:date="2019-12-25T23:31:00Z">
                <w:pPr>
                  <w:pStyle w:val="MonParagraphe"/>
                  <w:ind w:firstLine="0"/>
                  <w:jc w:val="center"/>
                </w:pPr>
              </w:pPrChange>
            </w:pPr>
            <w:ins w:id="603" w:author="f f" w:date="2019-03-21T15:27:00Z">
              <w:del w:id="604" w:author="33665219185" w:date="2019-12-25T23:31:00Z">
                <w:r w:rsidDel="00027BD8">
                  <w:delText>20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40BFCE6F" w14:textId="591370CA" w:rsidR="00DC0A5F" w:rsidDel="00027BD8" w:rsidRDefault="00DC0A5F">
            <w:pPr>
              <w:pStyle w:val="MonParagraphe"/>
              <w:rPr>
                <w:ins w:id="605" w:author="f f" w:date="2019-03-21T15:27:00Z"/>
                <w:del w:id="606" w:author="33665219185" w:date="2019-12-25T23:31:00Z"/>
              </w:rPr>
              <w:pPrChange w:id="607" w:author="33665219185" w:date="2019-12-25T23:31:00Z">
                <w:pPr>
                  <w:pStyle w:val="MonParagraphe"/>
                  <w:ind w:firstLine="0"/>
                  <w:jc w:val="center"/>
                </w:pPr>
              </w:pPrChange>
            </w:pPr>
            <w:ins w:id="608" w:author="f f" w:date="2019-03-21T15:27:00Z">
              <w:del w:id="609" w:author="33665219185" w:date="2019-12-25T23:31:00Z">
                <m:oMathPara>
                  <m:oMath>
                    <m:r>
                      <w:rPr>
                        <w:rFonts w:ascii="Cambria Math" w:hAnsi="Cambria Math"/>
                      </w:rPr>
                      <m:t>20i≈795.0±25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195F5E28" w14:textId="5F8C3D1D" w:rsidR="00DC0A5F" w:rsidDel="00027BD8" w:rsidRDefault="00DC0A5F">
            <w:pPr>
              <w:pStyle w:val="MonParagraphe"/>
              <w:rPr>
                <w:ins w:id="610" w:author="f f" w:date="2019-03-21T15:27:00Z"/>
                <w:del w:id="611" w:author="33665219185" w:date="2019-12-25T23:31:00Z"/>
              </w:rPr>
              <w:pPrChange w:id="612" w:author="33665219185" w:date="2019-12-25T23:31:00Z">
                <w:pPr>
                  <w:pStyle w:val="MonParagraphe"/>
                  <w:ind w:firstLine="0"/>
                  <w:jc w:val="center"/>
                </w:pPr>
              </w:pPrChange>
            </w:pPr>
            <w:ins w:id="613" w:author="f f" w:date="2019-03-21T15:27:00Z">
              <w:del w:id="614" w:author="33665219185" w:date="2019-12-25T23:31:00Z">
                <m:oMath>
                  <m:r>
                    <w:rPr>
                      <w:rFonts w:ascii="Cambria Math" w:hAnsi="Cambria Math"/>
                    </w:rPr>
                    <m:t>≈39.8</m:t>
                  </m:r>
                </m:oMath>
                <w:r w:rsidDel="00027BD8">
                  <w:delText xml:space="preserve"> </w:delText>
                </w:r>
                <m:oMath>
                  <m:r>
                    <w:rPr>
                      <w:rFonts w:ascii="Cambria Math" w:hAnsi="Cambria Math"/>
                    </w:rPr>
                    <m:t>±1.3</m:t>
                  </m:r>
                </m:oMath>
              </w:del>
            </w:ins>
          </w:p>
        </w:tc>
      </w:tr>
      <w:tr w:rsidR="00DC0A5F" w:rsidDel="00027BD8" w14:paraId="0BAE18D0" w14:textId="7A3956C1" w:rsidTr="00DC0A5F">
        <w:trPr>
          <w:ins w:id="615" w:author="f f" w:date="2019-03-21T15:27:00Z"/>
          <w:del w:id="616"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2CAD405C" w14:textId="0036B5F0" w:rsidR="00DC0A5F" w:rsidDel="00027BD8" w:rsidRDefault="00DC0A5F">
            <w:pPr>
              <w:pStyle w:val="MonParagraphe"/>
              <w:rPr>
                <w:ins w:id="617" w:author="f f" w:date="2019-03-21T15:27:00Z"/>
                <w:del w:id="618" w:author="33665219185" w:date="2019-12-25T23:31:00Z"/>
              </w:rPr>
              <w:pPrChange w:id="619" w:author="33665219185" w:date="2019-12-25T23:31:00Z">
                <w:pPr>
                  <w:pStyle w:val="MonParagraphe"/>
                  <w:ind w:firstLine="0"/>
                  <w:jc w:val="center"/>
                </w:pPr>
              </w:pPrChange>
            </w:pPr>
            <w:ins w:id="620" w:author="f f" w:date="2019-03-21T15:27:00Z">
              <w:del w:id="621" w:author="33665219185" w:date="2019-12-25T23:31:00Z">
                <w:r w:rsidDel="00027BD8">
                  <w:delText>30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0D8AC6F1" w14:textId="4D1DC373" w:rsidR="00DC0A5F" w:rsidDel="00027BD8" w:rsidRDefault="00DC0A5F">
            <w:pPr>
              <w:pStyle w:val="MonParagraphe"/>
              <w:rPr>
                <w:ins w:id="622" w:author="f f" w:date="2019-03-21T15:27:00Z"/>
                <w:del w:id="623" w:author="33665219185" w:date="2019-12-25T23:31:00Z"/>
              </w:rPr>
              <w:pPrChange w:id="624" w:author="33665219185" w:date="2019-12-25T23:31:00Z">
                <w:pPr>
                  <w:pStyle w:val="MonParagraphe"/>
                  <w:ind w:firstLine="0"/>
                  <w:jc w:val="center"/>
                </w:pPr>
              </w:pPrChange>
            </w:pPr>
            <w:ins w:id="625" w:author="f f" w:date="2019-03-21T15:27:00Z">
              <w:del w:id="626" w:author="33665219185" w:date="2019-12-25T23:31:00Z">
                <m:oMathPara>
                  <m:oMath>
                    <m:r>
                      <w:rPr>
                        <w:rFonts w:ascii="Cambria Math" w:hAnsi="Cambria Math"/>
                      </w:rPr>
                      <m:t>20i≈805.6 ±25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1FFEC3E6" w14:textId="680DF33D" w:rsidR="00DC0A5F" w:rsidDel="00027BD8" w:rsidRDefault="00DC0A5F">
            <w:pPr>
              <w:pStyle w:val="MonParagraphe"/>
              <w:rPr>
                <w:ins w:id="627" w:author="f f" w:date="2019-03-21T15:27:00Z"/>
                <w:del w:id="628" w:author="33665219185" w:date="2019-12-25T23:31:00Z"/>
              </w:rPr>
              <w:pPrChange w:id="629" w:author="33665219185" w:date="2019-12-25T23:31:00Z">
                <w:pPr>
                  <w:pStyle w:val="MonParagraphe"/>
                  <w:ind w:firstLine="0"/>
                  <w:jc w:val="center"/>
                </w:pPr>
              </w:pPrChange>
            </w:pPr>
            <w:ins w:id="630" w:author="f f" w:date="2019-03-21T15:27:00Z">
              <w:del w:id="631" w:author="33665219185" w:date="2019-12-25T23:31:00Z">
                <m:oMath>
                  <m:r>
                    <w:rPr>
                      <w:rFonts w:ascii="Cambria Math" w:hAnsi="Cambria Math"/>
                    </w:rPr>
                    <m:t>≈40.3</m:t>
                  </m:r>
                </m:oMath>
                <w:r w:rsidDel="00027BD8">
                  <w:delText xml:space="preserve"> </w:delText>
                </w:r>
                <m:oMath>
                  <m:r>
                    <w:rPr>
                      <w:rFonts w:ascii="Cambria Math" w:hAnsi="Cambria Math"/>
                    </w:rPr>
                    <m:t>±1.3</m:t>
                  </m:r>
                </m:oMath>
              </w:del>
            </w:ins>
          </w:p>
        </w:tc>
      </w:tr>
      <w:tr w:rsidR="00DC0A5F" w:rsidDel="00027BD8" w14:paraId="1034EF68" w14:textId="5AFBCA1D" w:rsidTr="00DC0A5F">
        <w:trPr>
          <w:ins w:id="632" w:author="f f" w:date="2019-03-21T15:27:00Z"/>
          <w:del w:id="633"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30FA9744" w14:textId="63DCB486" w:rsidR="00DC0A5F" w:rsidDel="00027BD8" w:rsidRDefault="00DC0A5F">
            <w:pPr>
              <w:pStyle w:val="MonParagraphe"/>
              <w:rPr>
                <w:ins w:id="634" w:author="f f" w:date="2019-03-21T15:27:00Z"/>
                <w:del w:id="635" w:author="33665219185" w:date="2019-12-25T23:31:00Z"/>
              </w:rPr>
              <w:pPrChange w:id="636" w:author="33665219185" w:date="2019-12-25T23:31:00Z">
                <w:pPr>
                  <w:pStyle w:val="MonParagraphe"/>
                  <w:ind w:firstLine="0"/>
                  <w:jc w:val="center"/>
                </w:pPr>
              </w:pPrChange>
            </w:pPr>
            <w:ins w:id="637" w:author="f f" w:date="2019-03-21T15:27:00Z">
              <w:del w:id="638" w:author="33665219185" w:date="2019-12-25T23:31:00Z">
                <w:r w:rsidDel="00027BD8">
                  <w:delText>35</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1889CBEB" w14:textId="245CBEBE" w:rsidR="00DC0A5F" w:rsidDel="00027BD8" w:rsidRDefault="00DC0A5F">
            <w:pPr>
              <w:pStyle w:val="MonParagraphe"/>
              <w:rPr>
                <w:ins w:id="639" w:author="f f" w:date="2019-03-21T15:27:00Z"/>
                <w:del w:id="640" w:author="33665219185" w:date="2019-12-25T23:31:00Z"/>
              </w:rPr>
              <w:pPrChange w:id="641" w:author="33665219185" w:date="2019-12-25T23:31:00Z">
                <w:pPr>
                  <w:pStyle w:val="MonParagraphe"/>
                  <w:ind w:firstLine="0"/>
                  <w:jc w:val="center"/>
                </w:pPr>
              </w:pPrChange>
            </w:pPr>
            <w:ins w:id="642" w:author="f f" w:date="2019-03-21T15:27:00Z">
              <w:del w:id="643" w:author="33665219185" w:date="2019-12-25T23:31:00Z">
                <m:oMathPara>
                  <m:oMath>
                    <m:r>
                      <w:rPr>
                        <w:rFonts w:ascii="Cambria Math" w:hAnsi="Cambria Math"/>
                      </w:rPr>
                      <m:t>12i≈482.3±25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7960C365" w14:textId="505EAC10" w:rsidR="00DC0A5F" w:rsidDel="00027BD8" w:rsidRDefault="00DC0A5F">
            <w:pPr>
              <w:pStyle w:val="MonParagraphe"/>
              <w:rPr>
                <w:ins w:id="644" w:author="f f" w:date="2019-03-21T15:27:00Z"/>
                <w:del w:id="645" w:author="33665219185" w:date="2019-12-25T23:31:00Z"/>
              </w:rPr>
              <w:pPrChange w:id="646" w:author="33665219185" w:date="2019-12-25T23:31:00Z">
                <w:pPr>
                  <w:pStyle w:val="MonParagraphe"/>
                  <w:ind w:firstLine="0"/>
                  <w:jc w:val="center"/>
                </w:pPr>
              </w:pPrChange>
            </w:pPr>
            <w:ins w:id="647" w:author="f f" w:date="2019-03-21T15:27:00Z">
              <w:del w:id="648" w:author="33665219185" w:date="2019-12-25T23:31:00Z">
                <m:oMath>
                  <m:r>
                    <w:rPr>
                      <w:rFonts w:ascii="Cambria Math" w:hAnsi="Cambria Math"/>
                    </w:rPr>
                    <m:t>≈40.2</m:t>
                  </m:r>
                </m:oMath>
                <w:r w:rsidDel="00027BD8">
                  <w:delText xml:space="preserve"> </w:delText>
                </w:r>
                <m:oMath>
                  <m:r>
                    <w:rPr>
                      <w:rFonts w:ascii="Cambria Math" w:hAnsi="Cambria Math"/>
                    </w:rPr>
                    <m:t>±2.1</m:t>
                  </m:r>
                </m:oMath>
              </w:del>
            </w:ins>
          </w:p>
        </w:tc>
      </w:tr>
    </w:tbl>
    <w:p w14:paraId="5C50D42F" w14:textId="4F65421B" w:rsidR="0045612B" w:rsidRDefault="00D84FFB">
      <w:pPr>
        <w:pStyle w:val="MonTitreSection"/>
        <w:numPr>
          <w:ilvl w:val="0"/>
          <w:numId w:val="0"/>
        </w:numPr>
        <w:rPr>
          <w:ins w:id="649" w:author="33665219185" w:date="2019-12-25T23:32:00Z"/>
        </w:rPr>
        <w:pPrChange w:id="650" w:author="33665219185" w:date="2019-12-26T10:13:00Z">
          <w:pPr>
            <w:pStyle w:val="MonParagraphe"/>
          </w:pPr>
        </w:pPrChange>
      </w:pPr>
      <w:ins w:id="651" w:author="33665219185" w:date="2019-12-26T10:14:00Z">
        <w:r>
          <w:t>III. Conclusion</w:t>
        </w:r>
      </w:ins>
    </w:p>
    <w:p w14:paraId="7DF4A1AD" w14:textId="177E6E22" w:rsidR="0045612B" w:rsidRDefault="00D3586D">
      <w:pPr>
        <w:pStyle w:val="MonTitreSousSection"/>
        <w:numPr>
          <w:ilvl w:val="0"/>
          <w:numId w:val="0"/>
        </w:numPr>
        <w:rPr>
          <w:ins w:id="652" w:author="33665219185" w:date="2019-12-25T23:34:00Z"/>
        </w:rPr>
        <w:pPrChange w:id="653" w:author="33665219185" w:date="2019-12-26T10:14:00Z">
          <w:pPr>
            <w:pStyle w:val="MonParagraphe"/>
          </w:pPr>
        </w:pPrChange>
      </w:pPr>
      <w:ins w:id="654" w:author="33665219185" w:date="2019-12-26T10:14:00Z">
        <w:r>
          <w:t>III.1.</w:t>
        </w:r>
      </w:ins>
      <w:ins w:id="655" w:author="33665219185" w:date="2019-12-26T10:15:00Z">
        <w:r>
          <w:t xml:space="preserve"> </w:t>
        </w:r>
      </w:ins>
      <w:ins w:id="656" w:author="33665219185" w:date="2019-12-25T23:33:00Z">
        <w:r w:rsidR="0045612B">
          <w:t>Problèmes rencontrés</w:t>
        </w:r>
      </w:ins>
    </w:p>
    <w:p w14:paraId="656C5612" w14:textId="3E8BC8FE" w:rsidR="0045612B" w:rsidRDefault="0045612B">
      <w:pPr>
        <w:pStyle w:val="MonParagraphe"/>
        <w:rPr>
          <w:ins w:id="657" w:author="33665219185" w:date="2019-12-26T10:14:00Z"/>
        </w:rPr>
      </w:pPr>
      <w:ins w:id="658" w:author="33665219185" w:date="2019-12-25T23:34:00Z">
        <w:r>
          <w:t>Dans un premier temps, il  nous a été difficile de faire un choix sur le type du format, plusieurs nous semblaient pertinents avec leurs avantages et inco</w:t>
        </w:r>
      </w:ins>
      <w:ins w:id="659" w:author="33665219185" w:date="2019-12-25T23:35:00Z">
        <w:r>
          <w:t>n</w:t>
        </w:r>
      </w:ins>
      <w:ins w:id="660" w:author="33665219185" w:date="2019-12-25T23:34:00Z">
        <w:r>
          <w:t>vénients</w:t>
        </w:r>
      </w:ins>
      <w:ins w:id="661" w:author="33665219185" w:date="2019-12-25T23:36:00Z">
        <w:r w:rsidR="00C80D8F">
          <w:t xml:space="preserve">. </w:t>
        </w:r>
      </w:ins>
      <w:ins w:id="662" w:author="33665219185" w:date="2019-12-25T23:37:00Z">
        <w:r w:rsidR="00C80D8F">
          <w:t>En conséquence,</w:t>
        </w:r>
      </w:ins>
      <w:ins w:id="663" w:author="33665219185" w:date="2019-12-25T23:35:00Z">
        <w:r w:rsidR="007D1BBB">
          <w:t xml:space="preserve"> nous avons d</w:t>
        </w:r>
      </w:ins>
      <w:ins w:id="664" w:author="33665219185" w:date="2019-12-25T23:36:00Z">
        <w:r w:rsidR="007D1BBB">
          <w:t>û</w:t>
        </w:r>
      </w:ins>
      <w:ins w:id="665" w:author="33665219185" w:date="2019-12-25T23:35:00Z">
        <w:r>
          <w:t xml:space="preserve"> trouver un compromis entre lisibilité pour l</w:t>
        </w:r>
      </w:ins>
      <w:ins w:id="666" w:author="33665219185" w:date="2019-12-25T23:36:00Z">
        <w:r>
          <w:t>’utilisateur et facilité de lecture/écriture d’un point de vue logiciel.</w:t>
        </w:r>
      </w:ins>
      <w:ins w:id="667" w:author="33665219185" w:date="2019-12-25T23:38:00Z">
        <w:r w:rsidR="000447A3">
          <w:t xml:space="preserve"> L’association des critères de sélection (facultative) a été également contraignante notamment pour le chargement des trajets</w:t>
        </w:r>
      </w:ins>
      <w:ins w:id="668" w:author="33665219185" w:date="2019-12-25T23:39:00Z">
        <w:r w:rsidR="000447A3">
          <w:t> </w:t>
        </w:r>
      </w:ins>
      <w:ins w:id="669" w:author="33665219185" w:date="2019-12-25T23:38:00Z">
        <w:r w:rsidR="000447A3">
          <w:t>:</w:t>
        </w:r>
      </w:ins>
      <w:ins w:id="670" w:author="33665219185" w:date="2019-12-25T23:39:00Z">
        <w:r w:rsidR="000447A3">
          <w:t xml:space="preserve"> </w:t>
        </w:r>
      </w:ins>
      <w:ins w:id="671" w:author="33665219185" w:date="2019-12-25T23:41:00Z">
        <w:r w:rsidR="000447A3">
          <w:t xml:space="preserve">nous ne pouvions plus découper </w:t>
        </w:r>
      </w:ins>
      <w:ins w:id="672" w:author="33665219185" w:date="2019-12-25T23:42:00Z">
        <w:r w:rsidR="004E11C8">
          <w:t>chaque type de sélection en une seule méthode</w:t>
        </w:r>
      </w:ins>
      <w:ins w:id="673" w:author="33665219185" w:date="2019-12-25T23:43:00Z">
        <w:r w:rsidR="004E11C8">
          <w:t>. En effet, si nous nous étions contenté</w:t>
        </w:r>
      </w:ins>
      <w:ins w:id="674" w:author="33665219185" w:date="2019-12-25T23:45:00Z">
        <w:r w:rsidR="003C68E5">
          <w:t>s</w:t>
        </w:r>
      </w:ins>
      <w:ins w:id="675" w:author="33665219185" w:date="2019-12-25T23:43:00Z">
        <w:r w:rsidR="004E11C8">
          <w:t xml:space="preserve"> de juxtaposer les méthodes de sélection pour les combiner, cela aurait nécessité </w:t>
        </w:r>
      </w:ins>
      <w:ins w:id="676" w:author="33665219185" w:date="2019-12-25T23:46:00Z">
        <w:r w:rsidR="00E44836">
          <w:t xml:space="preserve">plusieurs parcours </w:t>
        </w:r>
        <w:r w:rsidR="00B534D0">
          <w:t>du</w:t>
        </w:r>
      </w:ins>
      <w:ins w:id="677" w:author="33665219185" w:date="2019-12-25T23:43:00Z">
        <w:r w:rsidR="004E11C8">
          <w:t xml:space="preserve"> fichier</w:t>
        </w:r>
      </w:ins>
      <w:ins w:id="678" w:author="33665219185" w:date="2019-12-25T23:44:00Z">
        <w:r w:rsidR="004E11C8">
          <w:t>. Nous les avons donc tous réunis afin d’obtenir un unique parcours du fichier</w:t>
        </w:r>
      </w:ins>
      <w:ins w:id="679" w:author="33665219185" w:date="2019-12-25T23:45:00Z">
        <w:r w:rsidR="00D57911">
          <w:t xml:space="preserve">, ce qui </w:t>
        </w:r>
      </w:ins>
      <w:ins w:id="680" w:author="33665219185" w:date="2020-01-01T15:59:00Z">
        <w:r w:rsidR="006E68C4">
          <w:t>est plus rapide surtout</w:t>
        </w:r>
      </w:ins>
      <w:ins w:id="681" w:author="33665219185" w:date="2019-12-25T23:46:00Z">
        <w:r w:rsidR="00BE71C6">
          <w:t xml:space="preserve"> avec</w:t>
        </w:r>
        <w:r w:rsidR="00895420">
          <w:t xml:space="preserve"> de</w:t>
        </w:r>
      </w:ins>
      <w:ins w:id="682" w:author="33665219185" w:date="2019-12-25T23:48:00Z">
        <w:r w:rsidR="00883014">
          <w:t>s</w:t>
        </w:r>
      </w:ins>
      <w:ins w:id="683" w:author="33665219185" w:date="2019-12-25T23:46:00Z">
        <w:r w:rsidR="00895420">
          <w:t xml:space="preserve"> fichiers volumineux</w:t>
        </w:r>
      </w:ins>
      <w:ins w:id="684" w:author="33665219185" w:date="2019-12-25T23:47:00Z">
        <w:r w:rsidR="00895420">
          <w:t>.</w:t>
        </w:r>
      </w:ins>
      <w:ins w:id="685" w:author="33665219185" w:date="2020-01-01T16:00:00Z">
        <w:r w:rsidR="00C57BED">
          <w:t xml:space="preserve"> Il reste tout de même un petit bémol en terme de complexité </w:t>
        </w:r>
      </w:ins>
      <w:ins w:id="686" w:author="33665219185" w:date="2020-01-01T16:01:00Z">
        <w:r w:rsidR="00C57BED">
          <w:t>à cause de notre format : nous ne pouvons pas exclure facilement les trajets</w:t>
        </w:r>
      </w:ins>
      <w:ins w:id="687" w:author="33665219185" w:date="2020-01-01T16:05:00Z">
        <w:r w:rsidR="009C6BE7">
          <w:t xml:space="preserve"> composés</w:t>
        </w:r>
      </w:ins>
      <w:ins w:id="688" w:author="33665219185" w:date="2020-01-01T16:01:00Z">
        <w:r w:rsidR="00C57BED">
          <w:t xml:space="preserve"> avec une ville de départ ne correspondant pas à la sélection car nous devons d’abord lire toutes les villes intermédiaires qui se trouvent sur la m</w:t>
        </w:r>
      </w:ins>
      <w:ins w:id="689" w:author="33665219185" w:date="2020-01-01T16:02:00Z">
        <w:r w:rsidR="00C57BED">
          <w:t xml:space="preserve">ême ligne. En revanche, la sélection sur la ville de départ est très optimisée car elle apparaît en premier </w:t>
        </w:r>
      </w:ins>
      <w:ins w:id="690" w:author="33665219185" w:date="2020-01-01T16:05:00Z">
        <w:r w:rsidR="000C6CB4">
          <w:t>sur chaque trajet</w:t>
        </w:r>
        <w:r w:rsidR="009C6BE7">
          <w:t xml:space="preserve"> composé</w:t>
        </w:r>
        <w:r w:rsidR="000C6CB4">
          <w:t>.</w:t>
        </w:r>
      </w:ins>
    </w:p>
    <w:p w14:paraId="13F09D67" w14:textId="1ECE8CE9" w:rsidR="00D3586D" w:rsidRDefault="00D3586D">
      <w:pPr>
        <w:pStyle w:val="MonTitreSousSection"/>
        <w:numPr>
          <w:ilvl w:val="0"/>
          <w:numId w:val="0"/>
        </w:numPr>
        <w:rPr>
          <w:ins w:id="691" w:author="33665219185" w:date="2019-12-26T10:15:00Z"/>
        </w:rPr>
        <w:pPrChange w:id="692" w:author="33665219185" w:date="2019-12-26T10:14:00Z">
          <w:pPr>
            <w:pStyle w:val="MonParagraphe"/>
          </w:pPr>
        </w:pPrChange>
      </w:pPr>
      <w:ins w:id="693" w:author="33665219185" w:date="2019-12-26T10:14:00Z">
        <w:r>
          <w:t>III.2.</w:t>
        </w:r>
      </w:ins>
      <w:ins w:id="694" w:author="33665219185" w:date="2019-12-26T10:15:00Z">
        <w:r>
          <w:t xml:space="preserve"> Axes d’amélioration</w:t>
        </w:r>
      </w:ins>
    </w:p>
    <w:p w14:paraId="345AE9F8" w14:textId="0EB586B5" w:rsidR="00D3586D" w:rsidRPr="00D3586D" w:rsidRDefault="00954189">
      <w:pPr>
        <w:pStyle w:val="MonParagraphe"/>
        <w:rPr>
          <w:ins w:id="695" w:author="33665219185" w:date="2019-12-25T23:47:00Z"/>
        </w:rPr>
      </w:pPr>
      <w:ins w:id="696" w:author="33665219185" w:date="2019-12-26T10:15:00Z">
        <w:r>
          <w:t>Au niveau des améliorations possibles, nous avons pensé qu</w:t>
        </w:r>
      </w:ins>
      <w:ins w:id="697" w:author="33665219185" w:date="2019-12-26T10:16:00Z">
        <w:r>
          <w:t xml:space="preserve">’il pourrait </w:t>
        </w:r>
      </w:ins>
      <w:ins w:id="698" w:author="33665219185" w:date="2019-12-26T10:17:00Z">
        <w:r>
          <w:t>être utile que plusieurs utilisateurs</w:t>
        </w:r>
      </w:ins>
      <w:ins w:id="699" w:author="33665219185" w:date="2019-12-26T10:41:00Z">
        <w:r w:rsidR="00CD0909">
          <w:t xml:space="preserve"> puissent </w:t>
        </w:r>
      </w:ins>
      <w:ins w:id="700" w:author="33665219185" w:date="2019-12-26T10:17:00Z">
        <w:r w:rsidR="00CD0909">
          <w:t xml:space="preserve"> bénéficier</w:t>
        </w:r>
        <w:r>
          <w:t xml:space="preserve"> du même catalogue. Ainsi, l’utilisation d’une base de données au lieu d’un fichier texte permettrait une évolution commune des trajets sauvegardés s</w:t>
        </w:r>
      </w:ins>
      <w:ins w:id="701" w:author="33665219185" w:date="2019-12-26T10:19:00Z">
        <w:r>
          <w:t>’il y a par exemple plusieurs sites.</w:t>
        </w:r>
      </w:ins>
      <w:ins w:id="702" w:author="33665219185" w:date="2019-12-26T10:21:00Z">
        <w:r w:rsidR="004E2B8D">
          <w:t xml:space="preserve"> D’autres fonctionnalités pourraient être rajoutées comme la suppression sélective ou la modification</w:t>
        </w:r>
      </w:ins>
      <w:ins w:id="703" w:author="33665219185" w:date="2019-12-26T10:22:00Z">
        <w:r w:rsidR="0038431D">
          <w:t xml:space="preserve"> de trajets</w:t>
        </w:r>
      </w:ins>
      <w:ins w:id="704" w:author="33665219185" w:date="2019-12-26T10:21:00Z">
        <w:r w:rsidR="004E2B8D">
          <w:t>, que ce soit au niveau du chargement ou de la sauvegarde</w:t>
        </w:r>
      </w:ins>
      <w:ins w:id="705" w:author="33665219185" w:date="2019-12-26T10:22:00Z">
        <w:r w:rsidR="004E2B8D">
          <w:t>.</w:t>
        </w:r>
        <w:r w:rsidR="00D31109">
          <w:t xml:space="preserve"> </w:t>
        </w:r>
      </w:ins>
      <w:ins w:id="706" w:author="33665219185" w:date="2019-12-26T10:42:00Z">
        <w:r w:rsidR="00293968">
          <w:t xml:space="preserve">Les critères de sélection pourraient aussi être plus </w:t>
        </w:r>
        <w:r w:rsidR="00293968">
          <w:lastRenderedPageBreak/>
          <w:t>nombreux</w:t>
        </w:r>
      </w:ins>
      <w:ins w:id="707" w:author="33665219185" w:date="2019-12-26T10:43:00Z">
        <w:r w:rsidR="00293968">
          <w:t> </w:t>
        </w:r>
      </w:ins>
      <w:ins w:id="708" w:author="33665219185" w:date="2019-12-26T10:42:00Z">
        <w:r w:rsidR="00293968">
          <w:t>:</w:t>
        </w:r>
      </w:ins>
      <w:ins w:id="709" w:author="33665219185" w:date="2019-12-26T10:43:00Z">
        <w:r w:rsidR="00293968">
          <w:t xml:space="preserve"> </w:t>
        </w:r>
      </w:ins>
      <w:ins w:id="710" w:author="33665219185" w:date="2019-12-26T10:44:00Z">
        <w:r w:rsidR="00CD2747">
          <w:t xml:space="preserve">selon le moyen de transport, le </w:t>
        </w:r>
      </w:ins>
      <w:ins w:id="711" w:author="33665219185" w:date="2019-12-26T10:43:00Z">
        <w:r w:rsidR="00293968">
          <w:t>nombre de trajets simples maximum composant</w:t>
        </w:r>
        <w:r w:rsidR="00DB5B87">
          <w:t xml:space="preserve"> un trajet compos</w:t>
        </w:r>
      </w:ins>
      <w:ins w:id="712" w:author="33665219185" w:date="2019-12-26T10:45:00Z">
        <w:r w:rsidR="00DB5B87">
          <w:t>é</w:t>
        </w:r>
      </w:ins>
      <w:ins w:id="713" w:author="33665219185" w:date="2019-12-26T10:43:00Z">
        <w:r w:rsidR="00DB5B87">
          <w:t>,  toutes les</w:t>
        </w:r>
      </w:ins>
      <w:ins w:id="714" w:author="33665219185" w:date="2019-12-26T10:45:00Z">
        <w:r w:rsidR="00DB5B87">
          <w:t xml:space="preserve"> villes commençant par une lettre voulue…</w:t>
        </w:r>
      </w:ins>
      <w:ins w:id="715" w:author="33665219185" w:date="2019-12-26T10:43:00Z">
        <w:r w:rsidR="00293968">
          <w:t xml:space="preserve"> </w:t>
        </w:r>
      </w:ins>
      <w:ins w:id="716" w:author="33665219185" w:date="2019-12-26T10:22:00Z">
        <w:r w:rsidR="00D31109">
          <w:t xml:space="preserve">Toutes les améliorations proposées pour le TP2 peuvent également s’appliquer sur ce </w:t>
        </w:r>
      </w:ins>
      <w:ins w:id="717" w:author="33665219185" w:date="2019-12-26T10:23:00Z">
        <w:r w:rsidR="00D31109">
          <w:t>TP en rajoutant par exemple plus de caractéristiques sur les trajets</w:t>
        </w:r>
        <w:r w:rsidR="00026A43">
          <w:t xml:space="preserve"> dans les fichiers</w:t>
        </w:r>
        <w:r w:rsidR="005B4A15">
          <w:t xml:space="preserve"> (durée,</w:t>
        </w:r>
      </w:ins>
      <w:ins w:id="718" w:author="33665219185" w:date="2019-12-26T10:46:00Z">
        <w:r w:rsidR="00565E5E">
          <w:t xml:space="preserve"> </w:t>
        </w:r>
      </w:ins>
      <w:ins w:id="719" w:author="33665219185" w:date="2019-12-26T10:44:00Z">
        <w:r w:rsidR="00423113">
          <w:t>distance,</w:t>
        </w:r>
      </w:ins>
      <w:ins w:id="720" w:author="33665219185" w:date="2019-12-26T10:23:00Z">
        <w:r w:rsidR="005B4A15">
          <w:t xml:space="preserve"> coût etc…).</w:t>
        </w:r>
      </w:ins>
    </w:p>
    <w:p w14:paraId="084289BE" w14:textId="77777777" w:rsidR="00895420" w:rsidRPr="0045612B" w:rsidRDefault="00895420">
      <w:pPr>
        <w:pStyle w:val="MonParagraphe"/>
        <w:rPr>
          <w:ins w:id="721" w:author="33665219185" w:date="2019-12-25T23:33:00Z"/>
        </w:rPr>
      </w:pPr>
    </w:p>
    <w:p w14:paraId="59D12A0B" w14:textId="6243FDCC" w:rsidR="00DC0A5F" w:rsidDel="00027BD8" w:rsidRDefault="00DC0A5F">
      <w:pPr>
        <w:pStyle w:val="MonParagraphe"/>
        <w:ind w:firstLine="0"/>
        <w:rPr>
          <w:ins w:id="722" w:author="f f" w:date="2019-03-21T15:27:00Z"/>
          <w:del w:id="723" w:author="33665219185" w:date="2019-12-25T23:31:00Z"/>
        </w:rPr>
        <w:pPrChange w:id="724" w:author="33665219185" w:date="2019-12-25T23:34:00Z">
          <w:pPr>
            <w:pStyle w:val="MonParagraphe"/>
          </w:pPr>
        </w:pPrChange>
      </w:pPr>
      <w:ins w:id="725" w:author="f f" w:date="2019-03-21T15:27:00Z">
        <w:del w:id="726" w:author="33665219185" w:date="2019-12-25T23:31:00Z">
          <w:r w:rsidDel="00027BD8">
            <w:delText xml:space="preserve">L’incertitude et les sources d’incertitudes sur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sont les mêmes qu’avant. En revanche, nous avons estimé que les incertitudes sur plusieurs interfranges étaient un peu plus élevées que précédemment car une nouvelle source d’erreur est présente : lorsqu’on arrive par exemple vers la fin du « losange d’interférence », il est difficile de repérer sur l’écran là où débutent et s’arrêtent les interférences, et donc il y a une imprécision sur les franges relevées. C’est pourquoi nous avons considéré que l’incertitude associée était d’environ      </w:delText>
          </w:r>
          <m:oMath>
            <m:r>
              <w:rPr>
                <w:rFonts w:ascii="Cambria Math" w:hAnsi="Cambria Math"/>
              </w:rPr>
              <m:t>± 25</m:t>
            </m:r>
          </m:oMath>
          <w:r w:rsidDel="00027BD8">
            <w:delText xml:space="preserve"> µm. Enfin, l’incertitude sur une interfrange est obtenue en divisant celle sur plusieurs interfranges par le nombre d’interfranges mesurées, c’est pourquoi dans le dernier cas elle est différente car nous n’avons relevé que 12 interfranges du fait de la difficulté de repérer les limites, comme expliqué juste avant.</w:delText>
          </w:r>
        </w:del>
      </w:ins>
    </w:p>
    <w:p w14:paraId="4846C9DA" w14:textId="4450D2B2" w:rsidR="00DC0A5F" w:rsidDel="00027BD8" w:rsidRDefault="00DC0A5F">
      <w:pPr>
        <w:pStyle w:val="MonParagraphe"/>
        <w:ind w:firstLine="0"/>
        <w:rPr>
          <w:ins w:id="727" w:author="f f" w:date="2019-03-21T15:27:00Z"/>
          <w:del w:id="728" w:author="33665219185" w:date="2019-12-25T23:31:00Z"/>
        </w:rPr>
        <w:pPrChange w:id="729" w:author="33665219185" w:date="2019-12-25T23:34:00Z">
          <w:pPr>
            <w:pStyle w:val="MonParagraphe"/>
          </w:pPr>
        </w:pPrChange>
      </w:pPr>
      <w:ins w:id="730" w:author="f f" w:date="2019-03-21T15:27:00Z">
        <w:del w:id="731" w:author="33665219185" w:date="2019-12-25T23:31:00Z">
          <w:r w:rsidDel="00027BD8">
            <w:delText xml:space="preserve">Nous pouvons alors tracer la droite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w:delText>
          </w:r>
        </w:del>
      </w:ins>
    </w:p>
    <w:p w14:paraId="5EBA9293" w14:textId="5226BED0" w:rsidR="00DC0A5F" w:rsidDel="00027BD8" w:rsidRDefault="00DC0A5F">
      <w:pPr>
        <w:pStyle w:val="MonParagraphe"/>
        <w:ind w:firstLine="0"/>
        <w:rPr>
          <w:ins w:id="732" w:author="f f" w:date="2019-03-21T15:27:00Z"/>
          <w:del w:id="733" w:author="33665219185" w:date="2019-12-25T23:31:00Z"/>
        </w:rPr>
        <w:pPrChange w:id="734" w:author="33665219185" w:date="2019-12-25T23:34:00Z">
          <w:pPr>
            <w:pStyle w:val="MonParagraphe"/>
          </w:pPr>
        </w:pPrChange>
      </w:pPr>
      <w:ins w:id="735" w:author="f f" w:date="2019-03-21T15:27:00Z">
        <w:del w:id="736" w:author="33665219185" w:date="2019-12-25T23:31:00Z">
          <w:r w:rsidDel="00027BD8">
            <w:rPr>
              <w:noProof/>
            </w:rPr>
            <w:drawing>
              <wp:anchor distT="0" distB="0" distL="114300" distR="114300" simplePos="0" relativeHeight="251703296" behindDoc="0" locked="0" layoutInCell="1" allowOverlap="1" wp14:anchorId="34105DE7" wp14:editId="639B1CD6">
                <wp:simplePos x="0" y="0"/>
                <wp:positionH relativeFrom="margin">
                  <wp:align>center</wp:align>
                </wp:positionH>
                <wp:positionV relativeFrom="paragraph">
                  <wp:posOffset>81915</wp:posOffset>
                </wp:positionV>
                <wp:extent cx="4944745" cy="2164080"/>
                <wp:effectExtent l="0" t="0" r="8255" b="7620"/>
                <wp:wrapNone/>
                <wp:docPr id="204" name="Graphique 20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964075-8D3F-4825-9A76-C7D877FEC4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del>
      </w:ins>
    </w:p>
    <w:p w14:paraId="3695FE33" w14:textId="271561B9" w:rsidR="00DC0A5F" w:rsidDel="00027BD8" w:rsidRDefault="00DC0A5F">
      <w:pPr>
        <w:pStyle w:val="MonParagraphe"/>
        <w:ind w:firstLine="0"/>
        <w:rPr>
          <w:ins w:id="737" w:author="f f" w:date="2019-03-21T15:27:00Z"/>
          <w:del w:id="738" w:author="33665219185" w:date="2019-12-25T23:31:00Z"/>
        </w:rPr>
        <w:pPrChange w:id="739" w:author="33665219185" w:date="2019-12-25T23:34:00Z">
          <w:pPr>
            <w:pStyle w:val="MonParagraphe"/>
          </w:pPr>
        </w:pPrChange>
      </w:pPr>
    </w:p>
    <w:p w14:paraId="3345BA7A" w14:textId="7A52CAF3" w:rsidR="00DC0A5F" w:rsidDel="00027BD8" w:rsidRDefault="00DC0A5F">
      <w:pPr>
        <w:pStyle w:val="MonParagraphe"/>
        <w:ind w:firstLine="0"/>
        <w:rPr>
          <w:ins w:id="740" w:author="f f" w:date="2019-03-21T15:27:00Z"/>
          <w:del w:id="741" w:author="33665219185" w:date="2019-12-25T23:31:00Z"/>
        </w:rPr>
        <w:pPrChange w:id="742" w:author="33665219185" w:date="2019-12-25T23:34:00Z">
          <w:pPr>
            <w:pStyle w:val="Figure"/>
          </w:pPr>
        </w:pPrChange>
      </w:pPr>
    </w:p>
    <w:p w14:paraId="150FACE5" w14:textId="5540B6D3" w:rsidR="00DC0A5F" w:rsidDel="00027BD8" w:rsidRDefault="00DC0A5F">
      <w:pPr>
        <w:pStyle w:val="MonParagraphe"/>
        <w:ind w:firstLine="0"/>
        <w:rPr>
          <w:ins w:id="743" w:author="f f" w:date="2019-03-21T15:27:00Z"/>
          <w:del w:id="744" w:author="33665219185" w:date="2019-12-25T23:31:00Z"/>
        </w:rPr>
        <w:pPrChange w:id="745" w:author="33665219185" w:date="2019-12-25T23:34:00Z">
          <w:pPr>
            <w:pStyle w:val="Figure"/>
          </w:pPr>
        </w:pPrChange>
      </w:pPr>
    </w:p>
    <w:p w14:paraId="1568871D" w14:textId="2EB2A1E2" w:rsidR="00DC0A5F" w:rsidDel="00027BD8" w:rsidRDefault="00DC0A5F">
      <w:pPr>
        <w:pStyle w:val="MonParagraphe"/>
        <w:ind w:firstLine="0"/>
        <w:rPr>
          <w:ins w:id="746" w:author="f f" w:date="2019-03-21T15:27:00Z"/>
          <w:del w:id="747" w:author="33665219185" w:date="2019-12-25T23:31:00Z"/>
        </w:rPr>
        <w:pPrChange w:id="748" w:author="33665219185" w:date="2019-12-25T23:34:00Z">
          <w:pPr>
            <w:pStyle w:val="Figure"/>
          </w:pPr>
        </w:pPrChange>
      </w:pPr>
    </w:p>
    <w:p w14:paraId="661426AB" w14:textId="15F91DCA" w:rsidR="00DC0A5F" w:rsidDel="00027BD8" w:rsidRDefault="00DC0A5F">
      <w:pPr>
        <w:pStyle w:val="MonParagraphe"/>
        <w:ind w:firstLine="0"/>
        <w:rPr>
          <w:ins w:id="749" w:author="f f" w:date="2019-03-21T15:27:00Z"/>
          <w:del w:id="750" w:author="33665219185" w:date="2019-12-25T23:31:00Z"/>
        </w:rPr>
        <w:pPrChange w:id="751" w:author="33665219185" w:date="2019-12-25T23:34:00Z">
          <w:pPr>
            <w:pStyle w:val="Figure"/>
          </w:pPr>
        </w:pPrChange>
      </w:pPr>
    </w:p>
    <w:p w14:paraId="2E1C64BC" w14:textId="10F89B30" w:rsidR="00DC0A5F" w:rsidDel="00027BD8" w:rsidRDefault="00DC0A5F">
      <w:pPr>
        <w:pStyle w:val="MonParagraphe"/>
        <w:ind w:firstLine="0"/>
        <w:rPr>
          <w:ins w:id="752" w:author="f f" w:date="2019-03-21T15:27:00Z"/>
          <w:del w:id="753" w:author="33665219185" w:date="2019-12-25T23:31:00Z"/>
        </w:rPr>
        <w:pPrChange w:id="754" w:author="33665219185" w:date="2019-12-25T23:34:00Z">
          <w:pPr>
            <w:pStyle w:val="Figure"/>
          </w:pPr>
        </w:pPrChange>
      </w:pPr>
    </w:p>
    <w:p w14:paraId="12514862" w14:textId="2C663AE2" w:rsidR="00DC0A5F" w:rsidDel="00027BD8" w:rsidRDefault="00DC0A5F">
      <w:pPr>
        <w:pStyle w:val="MonParagraphe"/>
        <w:ind w:firstLine="0"/>
        <w:rPr>
          <w:ins w:id="755" w:author="f f" w:date="2019-03-21T15:27:00Z"/>
          <w:del w:id="756" w:author="33665219185" w:date="2019-12-25T23:31:00Z"/>
        </w:rPr>
        <w:pPrChange w:id="757" w:author="33665219185" w:date="2019-12-25T23:34:00Z">
          <w:pPr>
            <w:pStyle w:val="Figure"/>
          </w:pPr>
        </w:pPrChange>
      </w:pPr>
    </w:p>
    <w:p w14:paraId="53528109" w14:textId="68EDBDA6" w:rsidR="00DC0A5F" w:rsidDel="00027BD8" w:rsidRDefault="00DC0A5F">
      <w:pPr>
        <w:pStyle w:val="MonParagraphe"/>
        <w:ind w:firstLine="0"/>
        <w:rPr>
          <w:ins w:id="758" w:author="f f" w:date="2019-03-21T15:27:00Z"/>
          <w:del w:id="759" w:author="33665219185" w:date="2019-12-25T23:31:00Z"/>
        </w:rPr>
        <w:pPrChange w:id="760" w:author="33665219185" w:date="2019-12-25T23:34:00Z">
          <w:pPr>
            <w:pStyle w:val="Figure"/>
          </w:pPr>
        </w:pPrChange>
      </w:pPr>
    </w:p>
    <w:p w14:paraId="1F2D2145" w14:textId="03918970" w:rsidR="00DC0A5F" w:rsidDel="00027BD8" w:rsidRDefault="00DC0A5F">
      <w:pPr>
        <w:pStyle w:val="MonParagraphe"/>
        <w:ind w:firstLine="0"/>
        <w:rPr>
          <w:ins w:id="761" w:author="f f" w:date="2019-03-21T15:27:00Z"/>
          <w:del w:id="762" w:author="33665219185" w:date="2019-12-25T23:31:00Z"/>
        </w:rPr>
        <w:pPrChange w:id="763" w:author="33665219185" w:date="2019-12-25T23:34:00Z">
          <w:pPr>
            <w:pStyle w:val="Figure"/>
          </w:pPr>
        </w:pPrChange>
      </w:pPr>
    </w:p>
    <w:p w14:paraId="2162163B" w14:textId="01523208" w:rsidR="00DC0A5F" w:rsidDel="00027BD8" w:rsidRDefault="00DC0A5F">
      <w:pPr>
        <w:pStyle w:val="MonParagraphe"/>
        <w:ind w:firstLine="0"/>
        <w:rPr>
          <w:ins w:id="764" w:author="f f" w:date="2019-03-21T15:27:00Z"/>
          <w:del w:id="765" w:author="33665219185" w:date="2019-12-25T23:31:00Z"/>
        </w:rPr>
        <w:pPrChange w:id="766" w:author="33665219185" w:date="2019-12-25T23:34:00Z">
          <w:pPr>
            <w:pStyle w:val="Figure"/>
          </w:pPr>
        </w:pPrChange>
      </w:pPr>
    </w:p>
    <w:p w14:paraId="4AFB97D2" w14:textId="4956140E" w:rsidR="00DC0A5F" w:rsidDel="00027BD8" w:rsidRDefault="00DC0A5F">
      <w:pPr>
        <w:pStyle w:val="MonParagraphe"/>
        <w:ind w:firstLine="0"/>
        <w:rPr>
          <w:ins w:id="767" w:author="f f" w:date="2019-03-21T15:27:00Z"/>
          <w:del w:id="768" w:author="33665219185" w:date="2019-12-25T23:31:00Z"/>
        </w:rPr>
        <w:pPrChange w:id="769" w:author="33665219185" w:date="2019-12-25T23:34:00Z">
          <w:pPr>
            <w:pStyle w:val="Figure"/>
          </w:pPr>
        </w:pPrChange>
      </w:pPr>
    </w:p>
    <w:p w14:paraId="30FC2A95" w14:textId="064C2AF1" w:rsidR="00DC0A5F" w:rsidDel="00027BD8" w:rsidRDefault="00DC0A5F">
      <w:pPr>
        <w:pStyle w:val="MonParagraphe"/>
        <w:ind w:firstLine="0"/>
        <w:rPr>
          <w:ins w:id="770" w:author="f f" w:date="2019-03-21T15:27:00Z"/>
          <w:del w:id="771" w:author="33665219185" w:date="2019-12-25T23:31:00Z"/>
        </w:rPr>
        <w:pPrChange w:id="772" w:author="33665219185" w:date="2019-12-25T23:34:00Z">
          <w:pPr>
            <w:pStyle w:val="Figure"/>
          </w:pPr>
        </w:pPrChange>
      </w:pPr>
    </w:p>
    <w:p w14:paraId="54FA610E" w14:textId="331813ED" w:rsidR="00DC0A5F" w:rsidDel="00027BD8" w:rsidRDefault="00DC0A5F">
      <w:pPr>
        <w:pStyle w:val="MonParagraphe"/>
        <w:ind w:firstLine="0"/>
        <w:rPr>
          <w:ins w:id="773" w:author="f f" w:date="2019-03-21T15:27:00Z"/>
          <w:del w:id="774" w:author="33665219185" w:date="2019-12-25T23:31:00Z"/>
        </w:rPr>
        <w:pPrChange w:id="775" w:author="33665219185" w:date="2019-12-25T23:34:00Z">
          <w:pPr>
            <w:pStyle w:val="Figure"/>
          </w:pPr>
        </w:pPrChange>
      </w:pPr>
    </w:p>
    <w:p w14:paraId="246A4881" w14:textId="3DC143AA" w:rsidR="00DC0A5F" w:rsidDel="00027BD8" w:rsidRDefault="00DC0A5F">
      <w:pPr>
        <w:pStyle w:val="MonParagraphe"/>
        <w:ind w:firstLine="0"/>
        <w:rPr>
          <w:ins w:id="776" w:author="f f" w:date="2019-03-21T15:27:00Z"/>
          <w:del w:id="777" w:author="33665219185" w:date="2019-12-25T23:31:00Z"/>
        </w:rPr>
        <w:pPrChange w:id="778" w:author="33665219185" w:date="2019-12-25T23:34:00Z">
          <w:pPr>
            <w:pStyle w:val="Figure"/>
          </w:pPr>
        </w:pPrChange>
      </w:pPr>
      <w:ins w:id="779" w:author="f f" w:date="2019-03-21T15:27:00Z">
        <w:del w:id="780" w:author="33665219185" w:date="2019-12-25T23:31:00Z">
          <w:r w:rsidDel="00027BD8">
            <w:delText>Figure 7 : Courbe représentant l’évolution de l’interfrange en fonction de la distance d2</w:delText>
          </w:r>
        </w:del>
      </w:ins>
    </w:p>
    <w:p w14:paraId="1C6C3E5A" w14:textId="4A1B12FD" w:rsidR="00DC0A5F" w:rsidDel="00027BD8" w:rsidRDefault="00DC0A5F">
      <w:pPr>
        <w:pStyle w:val="MonParagraphe"/>
        <w:ind w:firstLine="0"/>
        <w:rPr>
          <w:ins w:id="781" w:author="f f" w:date="2019-03-21T15:27:00Z"/>
          <w:del w:id="782" w:author="33665219185" w:date="2019-12-25T23:31:00Z"/>
        </w:rPr>
      </w:pPr>
      <w:ins w:id="783" w:author="f f" w:date="2019-03-21T15:27:00Z">
        <w:del w:id="784" w:author="33665219185" w:date="2019-12-25T23:31:00Z">
          <w:r w:rsidDel="00027BD8">
            <w:delText xml:space="preserve">Nous remarquons que, en tenant compte des incertitudes, toutes les valeurs d’interfranges semblent proches d’une même valeur qui vaut environ 39.9 µm, si on calcule la moyenne des interfranges. Si la valeur de l’interfrange n’est pas constante, cela peut provenir du montage : par exemple si nous n’avons pas correctement aligné les éléments et respecté exactement la distance du foyer objet, il se peut que le dispositif ne donne pas réellement une source « à l’infini ». De plus, nous savons que la relation théorique donnant la valeur de l’interfrange est : </w:delText>
          </w:r>
          <m:oMath>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L’interfrange ne dépend donc pas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est égale à une constante (qui dépend des caractéristiques du montage), ceci est donc plutôt en adéquation avec ce que nous pouvons observer expérimentalement. Nous pouvons déduire de l’expérience l’intervalle dans lequel serait compris l’interfrange en regardant justement l’intervalle dans lequel toutes les incertitudes se « recouvrent » (cela correspond aux traits rouges tracés sur la courbe). Nous voyons ainsi que l’interfrange est compris dans l’intervalle [39 ;40.5]. En calculant la valeur théorique nous trouvons : </w:delText>
          </w:r>
          <m:oMath>
            <m:r>
              <w:rPr>
                <w:rFonts w:ascii="Cambria Math" w:hAnsi="Cambria Math"/>
              </w:rPr>
              <m:t>i=</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×(1.537-1.0003)</m:t>
                </m:r>
              </m:den>
            </m:f>
            <m:r>
              <w:rPr>
                <w:rFonts w:ascii="Cambria Math" w:hAnsi="Cambria Math"/>
              </w:rPr>
              <m:t>≈33.6 µm.</m:t>
            </m:r>
          </m:oMath>
          <w:r w:rsidDel="00027BD8">
            <w:delText xml:space="preserve"> La valeur déterminée expérimentalement (39.9 µm) est légèrement supérieure mais cela reste dans le même ordre de grandeur. Comme expliqué auparavant, il est très probable que le montage ne soit pas parfait, ce qui peut expliquer la différence entre les valeurs.</w:delText>
          </w:r>
        </w:del>
      </w:ins>
    </w:p>
    <w:p w14:paraId="7FA0D317" w14:textId="74E72003" w:rsidR="00DC0A5F" w:rsidDel="00027BD8" w:rsidRDefault="00DC0A5F">
      <w:pPr>
        <w:pStyle w:val="MonParagraphe"/>
        <w:ind w:firstLine="0"/>
        <w:rPr>
          <w:ins w:id="785" w:author="f f" w:date="2019-03-21T15:27:00Z"/>
          <w:del w:id="786" w:author="33665219185" w:date="2019-12-25T23:31:00Z"/>
        </w:rPr>
      </w:pPr>
      <w:ins w:id="787" w:author="f f" w:date="2019-03-21T15:27:00Z">
        <w:del w:id="788" w:author="33665219185" w:date="2019-12-25T23:31:00Z">
          <w:r w:rsidDel="00027BD8">
            <w:delText xml:space="preserve">Ensuite, nous allons chercher à retrouver la valeur de l’angle </w:delText>
          </w:r>
          <w:r w:rsidDel="00027BD8">
            <w:rPr>
              <w:rFonts w:cs="Calibri"/>
            </w:rPr>
            <w:delText>α</w:delText>
          </w:r>
          <w:r w:rsidDel="00027BD8">
            <w:delText xml:space="preserve"> : nous avons </w:delTex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2i(</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den>
            </m:f>
          </m:oMath>
          <w:r w:rsidDel="00027BD8">
            <w:delText>.  Ainsi :</w:delText>
          </w:r>
        </w:del>
      </w:ins>
    </w:p>
    <w:p w14:paraId="57CF15BC" w14:textId="6E29FBC9" w:rsidR="00DC0A5F" w:rsidDel="00027BD8" w:rsidRDefault="00462C09">
      <w:pPr>
        <w:pStyle w:val="MonParagraphe"/>
        <w:ind w:firstLine="0"/>
        <w:rPr>
          <w:ins w:id="789" w:author="f f" w:date="2019-03-21T15:27:00Z"/>
          <w:del w:id="790" w:author="33665219185" w:date="2019-12-25T23:31:00Z"/>
        </w:rPr>
      </w:pPr>
      <m:oMath>
        <m:sSub>
          <m:sSubPr>
            <m:ctrlPr>
              <w:ins w:id="791" w:author="f f" w:date="2019-03-21T15:27:00Z">
                <w:del w:id="792" w:author="33665219185" w:date="2019-12-25T23:31:00Z">
                  <w:rPr>
                    <w:rFonts w:ascii="Cambria Math" w:hAnsi="Cambria Math"/>
                    <w:i/>
                  </w:rPr>
                </w:del>
              </w:ins>
            </m:ctrlPr>
          </m:sSubPr>
          <m:e>
            <w:ins w:id="793" w:author="f f" w:date="2019-03-21T15:27:00Z">
              <w:del w:id="794" w:author="33665219185" w:date="2019-12-25T23:31:00Z">
                <m:r>
                  <w:rPr>
                    <w:rFonts w:ascii="Cambria Math" w:hAnsi="Cambria Math"/>
                  </w:rPr>
                  <m:t>α</m:t>
                </m:r>
              </w:del>
            </w:ins>
          </m:e>
          <m:sub>
            <w:ins w:id="795" w:author="f f" w:date="2019-03-21T15:27:00Z">
              <w:del w:id="796" w:author="33665219185" w:date="2019-12-25T23:31:00Z">
                <m:r>
                  <w:rPr>
                    <w:rFonts w:ascii="Cambria Math" w:hAnsi="Cambria Math"/>
                  </w:rPr>
                  <m:t>min</m:t>
                </m:r>
              </w:del>
            </w:ins>
          </m:sub>
        </m:sSub>
        <w:ins w:id="797" w:author="f f" w:date="2019-03-21T15:27:00Z">
          <w:del w:id="798" w:author="33665219185" w:date="2019-12-25T23:31:00Z">
            <m:r>
              <w:rPr>
                <w:rFonts w:ascii="Cambria Math" w:hAnsi="Cambria Math"/>
              </w:rPr>
              <m:t>=</m:t>
            </m:r>
          </w:del>
        </w:ins>
        <m:f>
          <m:fPr>
            <m:ctrlPr>
              <w:ins w:id="799" w:author="f f" w:date="2019-03-21T15:27:00Z">
                <w:del w:id="800" w:author="33665219185" w:date="2019-12-25T23:31:00Z">
                  <w:rPr>
                    <w:rFonts w:ascii="Cambria Math" w:hAnsi="Cambria Math"/>
                    <w:i/>
                  </w:rPr>
                </w:del>
              </w:ins>
            </m:ctrlPr>
          </m:fPr>
          <m:num>
            <m:sSub>
              <m:sSubPr>
                <m:ctrlPr>
                  <w:ins w:id="801" w:author="f f" w:date="2019-03-21T15:27:00Z">
                    <w:del w:id="802" w:author="33665219185" w:date="2019-12-25T23:31:00Z">
                      <w:rPr>
                        <w:rFonts w:ascii="Cambria Math" w:hAnsi="Cambria Math"/>
                        <w:i/>
                      </w:rPr>
                    </w:del>
                  </w:ins>
                </m:ctrlPr>
              </m:sSubPr>
              <m:e>
                <w:ins w:id="803" w:author="f f" w:date="2019-03-21T15:27:00Z">
                  <w:del w:id="804" w:author="33665219185" w:date="2019-12-25T23:31:00Z">
                    <m:r>
                      <w:rPr>
                        <w:rFonts w:ascii="Cambria Math" w:hAnsi="Cambria Math"/>
                      </w:rPr>
                      <m:t>λ</m:t>
                    </m:r>
                  </w:del>
                </w:ins>
              </m:e>
              <m:sub>
                <w:ins w:id="805" w:author="f f" w:date="2019-03-21T15:27:00Z">
                  <w:del w:id="806" w:author="33665219185" w:date="2019-12-25T23:31:00Z">
                    <m:r>
                      <w:rPr>
                        <w:rFonts w:ascii="Cambria Math" w:hAnsi="Cambria Math"/>
                      </w:rPr>
                      <m:t>v</m:t>
                    </m:r>
                  </w:del>
                </w:ins>
              </m:sub>
            </m:sSub>
          </m:num>
          <m:den>
            <w:ins w:id="807" w:author="f f" w:date="2019-03-21T15:27:00Z">
              <w:del w:id="808" w:author="33665219185" w:date="2019-12-25T23:31:00Z">
                <m:r>
                  <w:rPr>
                    <w:rFonts w:ascii="Cambria Math" w:hAnsi="Cambria Math"/>
                  </w:rPr>
                  <m:t>2</m:t>
                </m:r>
              </w:del>
            </w:ins>
            <m:sSub>
              <m:sSubPr>
                <m:ctrlPr>
                  <w:ins w:id="809" w:author="f f" w:date="2019-03-21T15:27:00Z">
                    <w:del w:id="810" w:author="33665219185" w:date="2019-12-25T23:31:00Z">
                      <w:rPr>
                        <w:rFonts w:ascii="Cambria Math" w:hAnsi="Cambria Math"/>
                        <w:i/>
                      </w:rPr>
                    </w:del>
                  </w:ins>
                </m:ctrlPr>
              </m:sSubPr>
              <m:e>
                <w:ins w:id="811" w:author="f f" w:date="2019-03-21T15:27:00Z">
                  <w:del w:id="812" w:author="33665219185" w:date="2019-12-25T23:31:00Z">
                    <m:r>
                      <w:rPr>
                        <w:rFonts w:ascii="Cambria Math" w:hAnsi="Cambria Math"/>
                      </w:rPr>
                      <m:t>i</m:t>
                    </m:r>
                  </w:del>
                </w:ins>
              </m:e>
              <m:sub>
                <w:ins w:id="813" w:author="f f" w:date="2019-03-21T15:27:00Z">
                  <w:del w:id="814" w:author="33665219185" w:date="2019-12-25T23:31:00Z">
                    <m:r>
                      <w:rPr>
                        <w:rFonts w:ascii="Cambria Math" w:hAnsi="Cambria Math"/>
                      </w:rPr>
                      <m:t>max</m:t>
                    </m:r>
                  </w:del>
                </w:ins>
              </m:sub>
            </m:sSub>
            <w:ins w:id="815" w:author="f f" w:date="2019-03-21T15:27:00Z">
              <w:del w:id="816" w:author="33665219185" w:date="2019-12-25T23:31:00Z">
                <m:r>
                  <w:rPr>
                    <w:rFonts w:ascii="Cambria Math" w:hAnsi="Cambria Math"/>
                  </w:rPr>
                  <m:t>(</m:t>
                </m:r>
              </w:del>
            </w:ins>
            <m:sSub>
              <m:sSubPr>
                <m:ctrlPr>
                  <w:ins w:id="817" w:author="f f" w:date="2019-03-21T15:27:00Z">
                    <w:del w:id="818" w:author="33665219185" w:date="2019-12-25T23:31:00Z">
                      <w:rPr>
                        <w:rFonts w:ascii="Cambria Math" w:hAnsi="Cambria Math"/>
                        <w:i/>
                      </w:rPr>
                    </w:del>
                  </w:ins>
                </m:ctrlPr>
              </m:sSubPr>
              <m:e>
                <w:ins w:id="819" w:author="f f" w:date="2019-03-21T15:27:00Z">
                  <w:del w:id="820" w:author="33665219185" w:date="2019-12-25T23:31:00Z">
                    <m:r>
                      <w:rPr>
                        <w:rFonts w:ascii="Cambria Math" w:hAnsi="Cambria Math"/>
                      </w:rPr>
                      <m:t>n</m:t>
                    </m:r>
                  </w:del>
                </w:ins>
              </m:e>
              <m:sub>
                <w:ins w:id="821" w:author="f f" w:date="2019-03-21T15:27:00Z">
                  <w:del w:id="822" w:author="33665219185" w:date="2019-12-25T23:31:00Z">
                    <m:r>
                      <w:rPr>
                        <w:rFonts w:ascii="Cambria Math" w:hAnsi="Cambria Math"/>
                      </w:rPr>
                      <m:t>v</m:t>
                    </m:r>
                  </w:del>
                </w:ins>
              </m:sub>
            </m:sSub>
            <w:ins w:id="823" w:author="f f" w:date="2019-03-21T15:27:00Z">
              <w:del w:id="824" w:author="33665219185" w:date="2019-12-25T23:31:00Z">
                <m:r>
                  <w:rPr>
                    <w:rFonts w:ascii="Cambria Math" w:hAnsi="Cambria Math"/>
                  </w:rPr>
                  <m:t>-</m:t>
                </m:r>
              </w:del>
            </w:ins>
            <m:sSub>
              <m:sSubPr>
                <m:ctrlPr>
                  <w:ins w:id="825" w:author="f f" w:date="2019-03-21T15:27:00Z">
                    <w:del w:id="826" w:author="33665219185" w:date="2019-12-25T23:31:00Z">
                      <w:rPr>
                        <w:rFonts w:ascii="Cambria Math" w:hAnsi="Cambria Math"/>
                        <w:i/>
                      </w:rPr>
                    </w:del>
                  </w:ins>
                </m:ctrlPr>
              </m:sSubPr>
              <m:e>
                <w:ins w:id="827" w:author="f f" w:date="2019-03-21T15:27:00Z">
                  <w:del w:id="828" w:author="33665219185" w:date="2019-12-25T23:31:00Z">
                    <m:r>
                      <w:rPr>
                        <w:rFonts w:ascii="Cambria Math" w:hAnsi="Cambria Math"/>
                      </w:rPr>
                      <m:t>n</m:t>
                    </m:r>
                  </w:del>
                </w:ins>
              </m:e>
              <m:sub>
                <w:ins w:id="829" w:author="f f" w:date="2019-03-21T15:27:00Z">
                  <w:del w:id="830" w:author="33665219185" w:date="2019-12-25T23:31:00Z">
                    <m:r>
                      <w:rPr>
                        <w:rFonts w:ascii="Cambria Math" w:hAnsi="Cambria Math"/>
                      </w:rPr>
                      <m:t>0</m:t>
                    </m:r>
                  </w:del>
                </w:ins>
              </m:sub>
            </m:sSub>
            <w:ins w:id="831" w:author="f f" w:date="2019-03-21T15:27:00Z">
              <w:del w:id="832" w:author="33665219185" w:date="2019-12-25T23:31:00Z">
                <m:r>
                  <w:rPr>
                    <w:rFonts w:ascii="Cambria Math" w:hAnsi="Cambria Math"/>
                  </w:rPr>
                  <m:t>)</m:t>
                </m:r>
              </w:del>
            </w:ins>
          </m:den>
        </m:f>
        <w:ins w:id="833" w:author="f f" w:date="2019-03-21T15:27:00Z">
          <w:del w:id="834" w:author="33665219185" w:date="2019-12-25T23:31:00Z">
            <m:r>
              <w:rPr>
                <w:rFonts w:ascii="Cambria Math" w:hAnsi="Cambria Math"/>
              </w:rPr>
              <m:t>=</m:t>
            </m:r>
          </w:del>
        </w:ins>
        <m:f>
          <m:fPr>
            <m:ctrlPr>
              <w:ins w:id="835" w:author="f f" w:date="2019-03-21T15:27:00Z">
                <w:del w:id="836" w:author="33665219185" w:date="2019-12-25T23:31:00Z">
                  <w:rPr>
                    <w:rFonts w:ascii="Cambria Math" w:hAnsi="Cambria Math"/>
                    <w:i/>
                  </w:rPr>
                </w:del>
              </w:ins>
            </m:ctrlPr>
          </m:fPr>
          <m:num>
            <w:ins w:id="837" w:author="f f" w:date="2019-03-21T15:27:00Z">
              <w:del w:id="838" w:author="33665219185" w:date="2019-12-25T23:31:00Z">
                <m:r>
                  <w:rPr>
                    <w:rFonts w:ascii="Cambria Math" w:hAnsi="Cambria Math"/>
                  </w:rPr>
                  <m:t>630×</m:t>
                </m:r>
              </w:del>
            </w:ins>
            <m:sSup>
              <m:sSupPr>
                <m:ctrlPr>
                  <w:ins w:id="839" w:author="f f" w:date="2019-03-21T15:27:00Z">
                    <w:del w:id="840" w:author="33665219185" w:date="2019-12-25T23:31:00Z">
                      <w:rPr>
                        <w:rFonts w:ascii="Cambria Math" w:hAnsi="Cambria Math"/>
                        <w:i/>
                      </w:rPr>
                    </w:del>
                  </w:ins>
                </m:ctrlPr>
              </m:sSupPr>
              <m:e>
                <w:ins w:id="841" w:author="f f" w:date="2019-03-21T15:27:00Z">
                  <w:del w:id="842" w:author="33665219185" w:date="2019-12-25T23:31:00Z">
                    <m:r>
                      <w:rPr>
                        <w:rFonts w:ascii="Cambria Math" w:hAnsi="Cambria Math"/>
                      </w:rPr>
                      <m:t>10</m:t>
                    </m:r>
                  </w:del>
                </w:ins>
              </m:e>
              <m:sup>
                <w:ins w:id="843" w:author="f f" w:date="2019-03-21T15:27:00Z">
                  <w:del w:id="844" w:author="33665219185" w:date="2019-12-25T23:31:00Z">
                    <m:r>
                      <w:rPr>
                        <w:rFonts w:ascii="Cambria Math" w:hAnsi="Cambria Math"/>
                      </w:rPr>
                      <m:t>-9</m:t>
                    </m:r>
                  </w:del>
                </w:ins>
              </m:sup>
            </m:sSup>
          </m:num>
          <m:den>
            <w:ins w:id="845" w:author="f f" w:date="2019-03-21T15:27:00Z">
              <w:del w:id="846" w:author="33665219185" w:date="2019-12-25T23:31:00Z">
                <m:r>
                  <w:rPr>
                    <w:rFonts w:ascii="Cambria Math" w:hAnsi="Cambria Math"/>
                  </w:rPr>
                  <m:t>2×40.5×</m:t>
                </m:r>
              </w:del>
            </w:ins>
            <m:sSup>
              <m:sSupPr>
                <m:ctrlPr>
                  <w:ins w:id="847" w:author="f f" w:date="2019-03-21T15:27:00Z">
                    <w:del w:id="848" w:author="33665219185" w:date="2019-12-25T23:31:00Z">
                      <w:rPr>
                        <w:rFonts w:ascii="Cambria Math" w:hAnsi="Cambria Math"/>
                        <w:i/>
                      </w:rPr>
                    </w:del>
                  </w:ins>
                </m:ctrlPr>
              </m:sSupPr>
              <m:e>
                <w:ins w:id="849" w:author="f f" w:date="2019-03-21T15:27:00Z">
                  <w:del w:id="850" w:author="33665219185" w:date="2019-12-25T23:31:00Z">
                    <m:r>
                      <w:rPr>
                        <w:rFonts w:ascii="Cambria Math" w:hAnsi="Cambria Math"/>
                      </w:rPr>
                      <m:t>10</m:t>
                    </m:r>
                  </w:del>
                </w:ins>
              </m:e>
              <m:sup>
                <w:ins w:id="851" w:author="f f" w:date="2019-03-21T15:27:00Z">
                  <w:del w:id="852" w:author="33665219185" w:date="2019-12-25T23:31:00Z">
                    <m:r>
                      <w:rPr>
                        <w:rFonts w:ascii="Cambria Math" w:hAnsi="Cambria Math"/>
                      </w:rPr>
                      <m:t>-6</m:t>
                    </m:r>
                  </w:del>
                </w:ins>
              </m:sup>
            </m:sSup>
            <w:ins w:id="853" w:author="f f" w:date="2019-03-21T15:27:00Z">
              <w:del w:id="854" w:author="33665219185" w:date="2019-12-25T23:31:00Z">
                <m:r>
                  <w:rPr>
                    <w:rFonts w:ascii="Cambria Math" w:hAnsi="Cambria Math"/>
                  </w:rPr>
                  <m:t>×(1.537-1.0003)</m:t>
                </m:r>
              </w:del>
            </w:ins>
          </m:den>
        </m:f>
        <w:ins w:id="855" w:author="f f" w:date="2019-03-21T15:27:00Z">
          <w:del w:id="856" w:author="33665219185" w:date="2019-12-25T23:31:00Z">
            <m:r>
              <w:rPr>
                <w:rFonts w:ascii="Cambria Math" w:hAnsi="Cambria Math"/>
              </w:rPr>
              <m:t>≈1.4×</m:t>
            </m:r>
          </w:del>
        </w:ins>
        <m:sSup>
          <m:sSupPr>
            <m:ctrlPr>
              <w:ins w:id="857" w:author="f f" w:date="2019-03-21T15:27:00Z">
                <w:del w:id="858" w:author="33665219185" w:date="2019-12-25T23:31:00Z">
                  <w:rPr>
                    <w:rFonts w:ascii="Cambria Math" w:hAnsi="Cambria Math"/>
                    <w:i/>
                  </w:rPr>
                </w:del>
              </w:ins>
            </m:ctrlPr>
          </m:sSupPr>
          <m:e>
            <w:ins w:id="859" w:author="f f" w:date="2019-03-21T15:27:00Z">
              <w:del w:id="860" w:author="33665219185" w:date="2019-12-25T23:31:00Z">
                <m:r>
                  <w:rPr>
                    <w:rFonts w:ascii="Cambria Math" w:hAnsi="Cambria Math"/>
                  </w:rPr>
                  <m:t>10</m:t>
                </m:r>
              </w:del>
            </w:ins>
          </m:e>
          <m:sup>
            <w:ins w:id="861" w:author="f f" w:date="2019-03-21T15:27:00Z">
              <w:del w:id="862" w:author="33665219185" w:date="2019-12-25T23:31:00Z">
                <m:r>
                  <w:rPr>
                    <w:rFonts w:ascii="Cambria Math" w:hAnsi="Cambria Math"/>
                  </w:rPr>
                  <m:t>-2</m:t>
                </m:r>
              </w:del>
            </w:ins>
          </m:sup>
        </m:sSup>
        <w:ins w:id="863" w:author="f f" w:date="2019-03-21T15:27:00Z">
          <w:del w:id="864" w:author="33665219185" w:date="2019-12-25T23:31:00Z">
            <m:r>
              <w:rPr>
                <w:rFonts w:ascii="Cambria Math" w:hAnsi="Cambria Math"/>
              </w:rPr>
              <m:t xml:space="preserve"> rad=</m:t>
            </m:r>
            <m:r>
              <m:rPr>
                <m:sty m:val="bi"/>
              </m:rPr>
              <w:rPr>
                <w:rFonts w:ascii="Cambria Math" w:hAnsi="Cambria Math"/>
              </w:rPr>
              <m:t>0.83°</m:t>
            </m:r>
          </w:del>
        </w:ins>
      </m:oMath>
      <w:ins w:id="865" w:author="f f" w:date="2019-03-21T15:27:00Z">
        <w:del w:id="866" w:author="33665219185" w:date="2019-12-25T23:31:00Z">
          <w:r w:rsidR="00DC0A5F" w:rsidDel="00027BD8">
            <w:delText xml:space="preserve">, et de même                            </w:delText>
          </w:r>
          <m:oMath>
            <m:sSub>
              <m:sSubPr>
                <m:ctrlPr>
                  <w:rPr>
                    <w:rFonts w:ascii="Cambria Math" w:hAnsi="Cambria Math"/>
                    <w:i/>
                  </w:rPr>
                </m:ctrlPr>
              </m:sSubPr>
              <m:e>
                <m:r>
                  <w:rPr>
                    <w:rFonts w:ascii="Cambria Math" w:hAnsi="Cambria Math"/>
                  </w:rPr>
                  <m:t>α</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den>
            </m:f>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rad=</m:t>
            </m:r>
            <m:r>
              <m:rPr>
                <m:sty m:val="bi"/>
              </m:rPr>
              <w:rPr>
                <w:rFonts w:ascii="Cambria Math" w:hAnsi="Cambria Math"/>
              </w:rPr>
              <m:t>0.86°</m:t>
            </m:r>
          </m:oMath>
          <w:r w:rsidR="00DC0A5F" w:rsidDel="00027BD8">
            <w:delText xml:space="preserve">. </w:delText>
          </w:r>
        </w:del>
      </w:ins>
    </w:p>
    <w:p w14:paraId="3E81BB38" w14:textId="2FF32649" w:rsidR="00DC0A5F" w:rsidDel="00027BD8" w:rsidRDefault="00DC0A5F">
      <w:pPr>
        <w:pStyle w:val="MonParagraphe"/>
        <w:ind w:firstLine="0"/>
        <w:rPr>
          <w:ins w:id="867" w:author="f f" w:date="2019-03-21T15:27:00Z"/>
          <w:del w:id="868" w:author="33665219185" w:date="2019-12-25T23:31:00Z"/>
        </w:rPr>
      </w:pPr>
      <w:ins w:id="869" w:author="f f" w:date="2019-03-21T15:27:00Z">
        <w:del w:id="870" w:author="33665219185" w:date="2019-12-25T23:31:00Z">
          <w:r w:rsidDel="00027BD8">
            <w:delText xml:space="preserve">L’angle déterminé expérimentalement est donc compris dans l’intervalle [0.83 ;0.86] alors que les données nous indique qu’il vaut environ 1°. Comme avant, nous ne sommes pas sûr que l’angle fasse vraiment 1°, et il peut y avoir des sources d’erreurs que nous avons peut-être oubliées ou mal quantifiées. Cependant l’erreur relative que nous commettons est de </w:delText>
          </w:r>
          <m:oMath>
            <m:f>
              <m:fPr>
                <m:ctrlPr>
                  <w:rPr>
                    <w:rFonts w:ascii="Cambria Math" w:hAnsi="Cambria Math"/>
                    <w:i/>
                  </w:rPr>
                </m:ctrlPr>
              </m:fPr>
              <m:num>
                <m:r>
                  <w:rPr>
                    <w:rFonts w:ascii="Cambria Math" w:hAnsi="Cambria Math"/>
                  </w:rPr>
                  <m:t>1-0.86</m:t>
                </m:r>
              </m:num>
              <m:den>
                <m:r>
                  <w:rPr>
                    <w:rFonts w:ascii="Cambria Math" w:hAnsi="Cambria Math"/>
                  </w:rPr>
                  <m:t>1</m:t>
                </m:r>
              </m:den>
            </m:f>
            <m:r>
              <w:rPr>
                <w:rFonts w:ascii="Cambria Math" w:hAnsi="Cambria Math"/>
              </w:rPr>
              <m:t>≈14%</m:t>
            </m:r>
          </m:oMath>
          <w:r w:rsidDel="00027BD8">
            <w:delText>, cela reste donc acceptable.</w:delText>
          </w:r>
        </w:del>
      </w:ins>
    </w:p>
    <w:p w14:paraId="11F818BB" w14:textId="1E108C73" w:rsidR="00DC0A5F" w:rsidDel="00027BD8" w:rsidRDefault="00DC0A5F">
      <w:pPr>
        <w:pStyle w:val="MonParagraphe"/>
        <w:ind w:firstLine="0"/>
        <w:rPr>
          <w:ins w:id="871" w:author="f f" w:date="2019-03-21T15:27:00Z"/>
          <w:del w:id="872" w:author="33665219185" w:date="2019-12-25T23:31:00Z"/>
        </w:rPr>
      </w:pPr>
    </w:p>
    <w:p w14:paraId="75D9790D" w14:textId="7BE8C7A7" w:rsidR="00DC0A5F" w:rsidDel="00027BD8" w:rsidRDefault="00DC0A5F">
      <w:pPr>
        <w:pStyle w:val="MonParagraphe"/>
        <w:ind w:firstLine="0"/>
        <w:rPr>
          <w:ins w:id="873" w:author="f f" w:date="2019-03-21T15:27:00Z"/>
          <w:del w:id="874" w:author="33665219185" w:date="2019-12-25T23:31:00Z"/>
        </w:rPr>
      </w:pPr>
    </w:p>
    <w:p w14:paraId="3305CDA0" w14:textId="2C40547F" w:rsidR="00DC0A5F" w:rsidDel="00027BD8" w:rsidRDefault="00DC0A5F">
      <w:pPr>
        <w:pStyle w:val="MonParagraphe"/>
        <w:ind w:firstLine="0"/>
        <w:rPr>
          <w:ins w:id="875" w:author="f f" w:date="2019-03-21T15:27:00Z"/>
          <w:del w:id="876" w:author="33665219185" w:date="2019-12-25T23:31:00Z"/>
        </w:rPr>
        <w:pPrChange w:id="877" w:author="33665219185" w:date="2019-12-25T23:34:00Z">
          <w:pPr>
            <w:pStyle w:val="MonTitreSection"/>
            <w:numPr>
              <w:numId w:val="5"/>
            </w:numPr>
            <w:textAlignment w:val="auto"/>
          </w:pPr>
        </w:pPrChange>
      </w:pPr>
      <w:ins w:id="878" w:author="f f" w:date="2019-03-21T15:27:00Z">
        <w:del w:id="879" w:author="33665219185" w:date="2019-12-25T23:31:00Z">
          <w:r w:rsidDel="00027BD8">
            <w:delText>Conclusion</w:delText>
          </w:r>
        </w:del>
      </w:ins>
    </w:p>
    <w:p w14:paraId="00AE4E2B" w14:textId="7C8B66BB" w:rsidR="00DC0A5F" w:rsidDel="00027BD8" w:rsidRDefault="00DC0A5F">
      <w:pPr>
        <w:pStyle w:val="MonParagraphe"/>
        <w:ind w:firstLine="0"/>
        <w:rPr>
          <w:ins w:id="880" w:author="f f" w:date="2019-03-21T15:27:00Z"/>
          <w:del w:id="881" w:author="33665219185" w:date="2019-12-25T23:32:00Z"/>
        </w:rPr>
        <w:pPrChange w:id="882" w:author="33665219185" w:date="2019-12-25T23:34:00Z">
          <w:pPr>
            <w:pStyle w:val="MonParagraphe"/>
          </w:pPr>
        </w:pPrChange>
      </w:pPr>
      <w:ins w:id="883" w:author="f f" w:date="2019-03-21T15:27:00Z">
        <w:del w:id="884" w:author="33665219185" w:date="2019-12-25T23:31:00Z">
          <w:r w:rsidDel="00027BD8">
            <w:delText xml:space="preserve">Nous avons donc pu au cours de ce TPTD observer les phénomènes d’interférence dans le cas d’ondes planes et d’ondes sphériques, et nous rendre compte des difficultés liées au montage expérimental notamment. De plus, nous avons pu à chaque fois confirmer la théorie : dans le premier cas, l’interfrange augmente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il y a toujours des interférences, alors que dans le deuxième cas, l’interfrange ne varie pas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en s’éloignant suffisamment, il n’y a plus d’interférences. Enfin, les formules théoriques nous ont permis de remonter à l’angle </w:delText>
          </w:r>
          <w:r w:rsidDel="00027BD8">
            <w:rPr>
              <w:rFonts w:cs="Calibri"/>
            </w:rPr>
            <w:delText>α</w:delText>
          </w:r>
          <w:r w:rsidDel="00027BD8">
            <w:delText xml:space="preserve"> et de vérifier sa valeur : dans notre cas, nous n’avons pas retrouver précisément 1° mais cela nous permet de voir la multitude de sources d’erreurs présentes, qui au final peuvent fausser notre résultat. Il ne faut cependant pas oublier que dans la réalité, l’angle n’est peut-être pas exactement égal à 1° mais il se peut qu’il soit légèrement inférieur à cette valeur.</w:delText>
          </w:r>
        </w:del>
      </w:ins>
    </w:p>
    <w:p w14:paraId="39F96F55" w14:textId="0AF11590" w:rsidR="00DC0A5F" w:rsidDel="00027BD8" w:rsidRDefault="00DC0A5F">
      <w:pPr>
        <w:pStyle w:val="MonParagraphe"/>
        <w:ind w:firstLine="0"/>
        <w:rPr>
          <w:ins w:id="885" w:author="f f" w:date="2019-03-21T15:27:00Z"/>
          <w:del w:id="886" w:author="33665219185" w:date="2019-12-25T23:32:00Z"/>
        </w:rPr>
        <w:pPrChange w:id="887" w:author="33665219185" w:date="2019-12-25T23:34:00Z">
          <w:pPr>
            <w:pStyle w:val="MonParagraphe"/>
          </w:pPr>
        </w:pPrChange>
      </w:pPr>
    </w:p>
    <w:p w14:paraId="3130F40F" w14:textId="5DD4F214" w:rsidR="00DC0A5F" w:rsidDel="00027BD8" w:rsidRDefault="00DC0A5F">
      <w:pPr>
        <w:pStyle w:val="MonParagraphe"/>
        <w:ind w:firstLine="0"/>
        <w:rPr>
          <w:ins w:id="888" w:author="f f" w:date="2019-03-21T15:27:00Z"/>
          <w:del w:id="889" w:author="33665219185" w:date="2019-12-25T23:32:00Z"/>
        </w:rPr>
        <w:pPrChange w:id="890" w:author="33665219185" w:date="2019-12-25T23:34:00Z">
          <w:pPr/>
        </w:pPrChange>
      </w:pPr>
    </w:p>
    <w:p w14:paraId="3E0FC322" w14:textId="4D57CF05" w:rsidR="00DC0A5F" w:rsidDel="00027BD8" w:rsidRDefault="00DC0A5F">
      <w:pPr>
        <w:pStyle w:val="MonParagraphe"/>
        <w:ind w:firstLine="0"/>
        <w:rPr>
          <w:ins w:id="891" w:author="f f" w:date="2019-03-21T15:27:00Z"/>
          <w:del w:id="892" w:author="33665219185" w:date="2019-12-25T23:32:00Z"/>
        </w:rPr>
        <w:pPrChange w:id="893" w:author="33665219185" w:date="2019-12-25T23:34:00Z">
          <w:pPr>
            <w:pStyle w:val="Figure"/>
          </w:pPr>
        </w:pPrChange>
      </w:pPr>
    </w:p>
    <w:p w14:paraId="21232DF4" w14:textId="77777777" w:rsidR="00427B38" w:rsidDel="00C86DD0" w:rsidRDefault="00367ED9">
      <w:pPr>
        <w:pStyle w:val="MonParagraphe"/>
        <w:ind w:firstLine="0"/>
        <w:rPr>
          <w:del w:id="894" w:author="f f" w:date="2019-03-13T23:26:00Z"/>
        </w:rPr>
        <w:pPrChange w:id="895" w:author="33665219185" w:date="2019-12-25T23:34:00Z">
          <w:pPr>
            <w:pStyle w:val="MonParagraphe"/>
          </w:pPr>
        </w:pPrChange>
      </w:pPr>
      <w:del w:id="896" w:author="f f" w:date="2019-03-12T22:30:00Z">
        <w:r w:rsidDel="00DB49AB">
          <w:delText>Modèle pour la rédaction de rapports scientifiques</w:delText>
        </w:r>
      </w:del>
    </w:p>
    <w:p w14:paraId="5DA69B51" w14:textId="77777777" w:rsidR="00427B38" w:rsidDel="000E1916" w:rsidRDefault="00367ED9">
      <w:pPr>
        <w:pStyle w:val="MonParagraphe"/>
        <w:ind w:firstLine="0"/>
        <w:rPr>
          <w:del w:id="897" w:author="f f" w:date="2019-03-12T22:31:00Z"/>
        </w:rPr>
        <w:pPrChange w:id="898" w:author="33665219185" w:date="2019-12-25T23:34:00Z">
          <w:pPr>
            <w:pStyle w:val="MonParagraphe"/>
          </w:pPr>
        </w:pPrChange>
      </w:pPr>
      <w:del w:id="899" w:author="f f" w:date="2019-03-12T22:31:00Z">
        <w:r w:rsidDel="00746DD7">
          <w:delText>Titre de section</w:delText>
        </w:r>
      </w:del>
    </w:p>
    <w:p w14:paraId="5BA15CAC" w14:textId="77777777" w:rsidR="00427B38" w:rsidDel="00F14511" w:rsidRDefault="00367ED9">
      <w:pPr>
        <w:pStyle w:val="MonParagraphe"/>
        <w:ind w:firstLine="0"/>
        <w:rPr>
          <w:del w:id="900" w:author="f f" w:date="2019-03-12T22:31:00Z"/>
        </w:rPr>
        <w:pPrChange w:id="901" w:author="33665219185" w:date="2019-12-25T23:34:00Z">
          <w:pPr>
            <w:pStyle w:val="Figure"/>
          </w:pPr>
        </w:pPrChange>
      </w:pPr>
      <w:del w:id="902" w:author="f f" w:date="2019-03-12T22:31:00Z">
        <w:r w:rsidDel="00746DD7">
          <w:delText>Titre de sous-section</w:delText>
        </w:r>
      </w:del>
    </w:p>
    <w:p w14:paraId="586D220D" w14:textId="77777777" w:rsidR="00427B38" w:rsidDel="00D343B7" w:rsidRDefault="00367ED9">
      <w:pPr>
        <w:pStyle w:val="MonParagraphe"/>
        <w:ind w:firstLine="0"/>
        <w:rPr>
          <w:del w:id="903" w:author="f f" w:date="2019-03-12T22:31:00Z"/>
        </w:rPr>
        <w:pPrChange w:id="904" w:author="33665219185" w:date="2019-12-25T23:34:00Z">
          <w:pPr>
            <w:pStyle w:val="MonParagraphe"/>
          </w:pPr>
        </w:pPrChange>
      </w:pPr>
      <w:del w:id="905" w:author="f f" w:date="2019-03-12T22:31:00Z">
        <w:r w:rsidDel="00746DD7">
          <w:delText>Titre de sous-sous-section</w:delText>
        </w:r>
      </w:del>
    </w:p>
    <w:p w14:paraId="6DC03851" w14:textId="77777777" w:rsidR="00427B38" w:rsidDel="00746DD7" w:rsidRDefault="00367ED9">
      <w:pPr>
        <w:pStyle w:val="MonParagraphe"/>
        <w:ind w:firstLine="0"/>
        <w:rPr>
          <w:del w:id="906" w:author="f f" w:date="2019-03-12T22:31:00Z"/>
        </w:rPr>
        <w:pPrChange w:id="907" w:author="33665219185" w:date="2019-12-25T23:34:00Z">
          <w:pPr>
            <w:pStyle w:val="MonParagraphe"/>
          </w:pPr>
        </w:pPrChange>
      </w:pPr>
      <w:del w:id="908" w:author="f f" w:date="2019-03-12T22:31:00Z">
        <w:r w:rsidDel="00746DD7">
          <w:delText>Paragraphe …</w:delText>
        </w:r>
      </w:del>
    </w:p>
    <w:p w14:paraId="023D7557" w14:textId="77777777" w:rsidR="00427B38" w:rsidDel="00746DD7" w:rsidRDefault="00367ED9">
      <w:pPr>
        <w:pStyle w:val="MonParagraphe"/>
        <w:ind w:firstLine="0"/>
        <w:rPr>
          <w:del w:id="909" w:author="f f" w:date="2019-03-12T22:31:00Z"/>
        </w:rPr>
        <w:pPrChange w:id="910" w:author="33665219185" w:date="2019-12-25T23:34:00Z">
          <w:pPr>
            <w:pStyle w:val="MonParagraphe"/>
          </w:pPr>
        </w:pPrChange>
      </w:pPr>
      <w:del w:id="911" w:author="f f" w:date="2019-03-12T22:31:00Z">
        <w:r w:rsidDel="00746DD7">
          <w:delText>Liste :</w:delText>
        </w:r>
      </w:del>
    </w:p>
    <w:p w14:paraId="0ACB2C1A" w14:textId="77777777" w:rsidR="00427B38" w:rsidDel="00746DD7" w:rsidRDefault="00367ED9">
      <w:pPr>
        <w:pStyle w:val="MonParagraphe"/>
        <w:ind w:firstLine="0"/>
        <w:rPr>
          <w:del w:id="912" w:author="f f" w:date="2019-03-12T22:31:00Z"/>
        </w:rPr>
        <w:pPrChange w:id="913" w:author="33665219185" w:date="2019-12-25T23:34:00Z">
          <w:pPr>
            <w:pStyle w:val="MonParagraphe-liste"/>
            <w:numPr>
              <w:numId w:val="4"/>
            </w:numPr>
            <w:ind w:left="1260" w:hanging="360"/>
          </w:pPr>
        </w:pPrChange>
      </w:pPr>
      <w:del w:id="914" w:author="f f" w:date="2019-03-12T22:31:00Z">
        <w:r w:rsidDel="00746DD7">
          <w:delText>Item 1</w:delText>
        </w:r>
      </w:del>
    </w:p>
    <w:p w14:paraId="2F679C58" w14:textId="77777777" w:rsidR="00427B38" w:rsidDel="00746DD7" w:rsidRDefault="00367ED9">
      <w:pPr>
        <w:pStyle w:val="MonParagraphe"/>
        <w:ind w:firstLine="0"/>
        <w:rPr>
          <w:del w:id="915" w:author="f f" w:date="2019-03-12T22:31:00Z"/>
        </w:rPr>
        <w:pPrChange w:id="916" w:author="33665219185" w:date="2019-12-25T23:34:00Z">
          <w:pPr>
            <w:pStyle w:val="MonParagraphe-liste"/>
            <w:numPr>
              <w:numId w:val="4"/>
            </w:numPr>
            <w:ind w:left="1260" w:hanging="360"/>
          </w:pPr>
        </w:pPrChange>
      </w:pPr>
      <w:del w:id="917" w:author="f f" w:date="2019-03-12T22:31:00Z">
        <w:r w:rsidDel="00746DD7">
          <w:delText>Item 2</w:delText>
        </w:r>
      </w:del>
    </w:p>
    <w:p w14:paraId="34E59D99" w14:textId="77777777" w:rsidR="00427B38" w:rsidDel="00746DD7" w:rsidRDefault="00367ED9">
      <w:pPr>
        <w:pStyle w:val="MonParagraphe"/>
        <w:ind w:firstLine="0"/>
        <w:rPr>
          <w:del w:id="918" w:author="f f" w:date="2019-03-12T22:31:00Z"/>
        </w:rPr>
        <w:pPrChange w:id="919" w:author="33665219185" w:date="2019-12-25T23:34:00Z">
          <w:pPr>
            <w:pStyle w:val="MonParagraphe"/>
          </w:pPr>
        </w:pPrChange>
      </w:pPr>
      <w:del w:id="920" w:author="f f" w:date="2019-03-12T22:31:00Z">
        <w:r w:rsidDel="00746DD7">
          <w:delText>Une figure présente</w:delText>
        </w:r>
        <w:r w:rsidR="00BA0EA2" w:rsidDel="00746DD7">
          <w:delText xml:space="preserve">, comme la </w:delText>
        </w:r>
        <w:r w:rsidR="00BA0EA2" w:rsidDel="00746DD7">
          <w:fldChar w:fldCharType="begin"/>
        </w:r>
        <w:r w:rsidR="00BA0EA2" w:rsidDel="00746DD7">
          <w:delInstrText xml:space="preserve"> REF _Ref491244179 \h </w:delInstrText>
        </w:r>
        <w:r w:rsidR="00BA0EA2" w:rsidDel="00746DD7">
          <w:fldChar w:fldCharType="separate"/>
        </w:r>
        <w:r w:rsidR="00792FD2" w:rsidDel="00746DD7">
          <w:delText xml:space="preserve">Figure </w:delText>
        </w:r>
        <w:r w:rsidR="00792FD2" w:rsidDel="00746DD7">
          <w:rPr>
            <w:noProof/>
          </w:rPr>
          <w:delText>1</w:delText>
        </w:r>
        <w:r w:rsidR="00BA0EA2" w:rsidDel="00746DD7">
          <w:fldChar w:fldCharType="end"/>
        </w:r>
        <w:r w:rsidR="00BA0EA2" w:rsidDel="00746DD7">
          <w:delText xml:space="preserve">, doit nécessairement être </w:delText>
        </w:r>
        <w:r w:rsidDel="00746DD7">
          <w:delText>citée</w:delText>
        </w:r>
        <w:r w:rsidR="00BA0EA2" w:rsidDel="00746DD7">
          <w:delText>, décrite et commentée</w:delText>
        </w:r>
        <w:r w:rsidDel="00746DD7">
          <w:delText xml:space="preserve"> dans le texte.</w:delText>
        </w:r>
      </w:del>
    </w:p>
    <w:p w14:paraId="67DBC5AB" w14:textId="77777777" w:rsidR="00A23267" w:rsidDel="00746DD7" w:rsidRDefault="00A23267">
      <w:pPr>
        <w:pStyle w:val="MonParagraphe"/>
        <w:ind w:firstLine="0"/>
        <w:rPr>
          <w:del w:id="921" w:author="f f" w:date="2019-03-12T22:31:00Z"/>
        </w:rPr>
        <w:pPrChange w:id="922" w:author="33665219185" w:date="2019-12-25T23:34:00Z">
          <w:pPr>
            <w:pStyle w:val="MonParagraphe-liste"/>
          </w:pPr>
        </w:pPrChange>
      </w:pPr>
    </w:p>
    <w:p w14:paraId="753B1376" w14:textId="77777777" w:rsidR="00A23267" w:rsidRPr="00AC377D" w:rsidRDefault="00BA0EA2">
      <w:pPr>
        <w:pStyle w:val="MonParagraphe"/>
        <w:ind w:firstLine="0"/>
        <w:pPrChange w:id="923" w:author="33665219185" w:date="2019-12-25T23:34:00Z">
          <w:pPr>
            <w:pStyle w:val="MonParagraphe"/>
          </w:pPr>
        </w:pPrChange>
      </w:pPr>
      <w:del w:id="924" w:author="f f" w:date="2019-03-12T22:31:00Z">
        <w:r w:rsidRPr="0060204E" w:rsidDel="00746DD7">
          <w:rPr>
            <w:b/>
            <w:bCs/>
            <w:i/>
            <w:noProof/>
            <w:rPrChange w:id="925" w:author="Unknown">
              <w:rPr>
                <w:noProof/>
              </w:rPr>
            </w:rPrChange>
          </w:rPr>
          <mc:AlternateContent>
            <mc:Choice Requires="wps">
              <w:drawing>
                <wp:anchor distT="0" distB="0" distL="114300" distR="114300" simplePos="0" relativeHeight="251660288" behindDoc="0" locked="0" layoutInCell="1" allowOverlap="1" wp14:anchorId="3668DCB9" wp14:editId="6FE87B5F">
                  <wp:simplePos x="0" y="0"/>
                  <wp:positionH relativeFrom="column">
                    <wp:posOffset>1256665</wp:posOffset>
                  </wp:positionH>
                  <wp:positionV relativeFrom="paragraph">
                    <wp:posOffset>2227580</wp:posOffset>
                  </wp:positionV>
                  <wp:extent cx="3599815" cy="154940"/>
                  <wp:effectExtent l="0" t="0" r="0" b="0"/>
                  <wp:wrapThrough wrapText="bothSides">
                    <wp:wrapPolygon edited="0">
                      <wp:start x="0" y="0"/>
                      <wp:lineTo x="0" y="0"/>
                      <wp:lineTo x="0" y="0"/>
                    </wp:wrapPolygon>
                  </wp:wrapThrough>
                  <wp:docPr id="2" name="Zone de texte 2"/>
                  <wp:cNvGraphicFramePr/>
                  <a:graphic xmlns:a="http://schemas.openxmlformats.org/drawingml/2006/main">
                    <a:graphicData uri="http://schemas.microsoft.com/office/word/2010/wordprocessingShape">
                      <wps:wsp>
                        <wps:cNvSpPr txBox="1"/>
                        <wps:spPr>
                          <a:xfrm>
                            <a:off x="0" y="0"/>
                            <a:ext cx="3599815" cy="154940"/>
                          </a:xfrm>
                          <a:prstGeom prst="rect">
                            <a:avLst/>
                          </a:prstGeom>
                          <a:solidFill>
                            <a:prstClr val="white"/>
                          </a:solidFill>
                          <a:ln>
                            <a:noFill/>
                          </a:ln>
                          <a:effectLst/>
                        </wps:spPr>
                        <wps:txbx>
                          <w:txbxContent>
                            <w:p w14:paraId="73E069F3" w14:textId="65ECFF85" w:rsidR="00462C09" w:rsidRPr="00244549" w:rsidRDefault="00462C09" w:rsidP="00BA0EA2">
                              <w:pPr>
                                <w:pStyle w:val="Lgende"/>
                                <w:rPr>
                                  <w:noProof/>
                                  <w:sz w:val="22"/>
                                  <w:szCs w:val="22"/>
                                </w:rPr>
                              </w:pPr>
                              <w:bookmarkStart w:id="926" w:name="_Ref491244179"/>
                              <w:r>
                                <w:t xml:space="preserve">Figure </w:t>
                              </w:r>
                              <w:ins w:id="927" w:author="33665219185" w:date="2019-12-25T23:27:00Z">
                                <w:r>
                                  <w:fldChar w:fldCharType="begin"/>
                                </w:r>
                                <w:r>
                                  <w:instrText xml:space="preserve"> SEQ Figure \* ARABIC </w:instrText>
                                </w:r>
                              </w:ins>
                              <w:r>
                                <w:fldChar w:fldCharType="separate"/>
                              </w:r>
                              <w:ins w:id="928" w:author="33665219185" w:date="2019-12-25T23:27:00Z">
                                <w:r>
                                  <w:rPr>
                                    <w:noProof/>
                                  </w:rPr>
                                  <w:t>2</w:t>
                                </w:r>
                                <w:r>
                                  <w:fldChar w:fldCharType="end"/>
                                </w:r>
                              </w:ins>
                              <w:del w:id="929" w:author="33665219185" w:date="2019-12-25T23:27:00Z">
                                <w:r w:rsidDel="0060204E">
                                  <w:fldChar w:fldCharType="begin"/>
                                </w:r>
                                <w:r w:rsidDel="0060204E">
                                  <w:delInstrText xml:space="preserve"> SEQ Figure \* ARABIC </w:delInstrText>
                                </w:r>
                                <w:r w:rsidDel="0060204E">
                                  <w:fldChar w:fldCharType="separate"/>
                                </w:r>
                                <w:r w:rsidDel="0060204E">
                                  <w:rPr>
                                    <w:noProof/>
                                  </w:rPr>
                                  <w:delText>1</w:delText>
                                </w:r>
                                <w:r w:rsidDel="0060204E">
                                  <w:rPr>
                                    <w:noProof/>
                                  </w:rPr>
                                  <w:fldChar w:fldCharType="end"/>
                                </w:r>
                              </w:del>
                              <w:bookmarkEnd w:id="926"/>
                              <w:r>
                                <w:t xml:space="preserve"> : Une légende caractérisant cette 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8DCB9" id="Zone de texte 2" o:spid="_x0000_s1041" type="#_x0000_t202" style="position:absolute;left:0;text-align:left;margin-left:98.95pt;margin-top:175.4pt;width:283.45pt;height:1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" stroked="f">
                  <v:textbox style="mso-fit-shape-to-text:t" inset="0,0,0,0">
                    <w:txbxContent>
                      <w:p w14:paraId="73E069F3" w14:textId="65ECFF85" w:rsidR="00462C09" w:rsidRPr="00244549" w:rsidRDefault="00462C09" w:rsidP="00BA0EA2">
                        <w:pPr>
                          <w:pStyle w:val="Lgende"/>
                          <w:rPr>
                            <w:noProof/>
                            <w:sz w:val="22"/>
                            <w:szCs w:val="22"/>
                          </w:rPr>
                        </w:pPr>
                        <w:bookmarkStart w:id="930" w:name="_Ref491244179"/>
                        <w:r>
                          <w:t xml:space="preserve">Figure </w:t>
                        </w:r>
                        <w:ins w:id="931" w:author="33665219185" w:date="2019-12-25T23:27:00Z">
                          <w:r>
                            <w:fldChar w:fldCharType="begin"/>
                          </w:r>
                          <w:r>
                            <w:instrText xml:space="preserve"> SEQ Figure \* ARABIC </w:instrText>
                          </w:r>
                        </w:ins>
                        <w:r>
                          <w:fldChar w:fldCharType="separate"/>
                        </w:r>
                        <w:ins w:id="932" w:author="33665219185" w:date="2019-12-25T23:27:00Z">
                          <w:r>
                            <w:rPr>
                              <w:noProof/>
                            </w:rPr>
                            <w:t>2</w:t>
                          </w:r>
                          <w:r>
                            <w:fldChar w:fldCharType="end"/>
                          </w:r>
                        </w:ins>
                        <w:del w:id="933" w:author="33665219185" w:date="2019-12-25T23:27:00Z">
                          <w:r w:rsidDel="0060204E">
                            <w:fldChar w:fldCharType="begin"/>
                          </w:r>
                          <w:r w:rsidDel="0060204E">
                            <w:delInstrText xml:space="preserve"> SEQ Figure \* ARABIC </w:delInstrText>
                          </w:r>
                          <w:r w:rsidDel="0060204E">
                            <w:fldChar w:fldCharType="separate"/>
                          </w:r>
                          <w:r w:rsidDel="0060204E">
                            <w:rPr>
                              <w:noProof/>
                            </w:rPr>
                            <w:delText>1</w:delText>
                          </w:r>
                          <w:r w:rsidDel="0060204E">
                            <w:rPr>
                              <w:noProof/>
                            </w:rPr>
                            <w:fldChar w:fldCharType="end"/>
                          </w:r>
                        </w:del>
                        <w:bookmarkEnd w:id="930"/>
                        <w:r>
                          <w:t xml:space="preserve"> : Une légende caractérisant cette figure ...</w:t>
                        </w:r>
                      </w:p>
                    </w:txbxContent>
                  </v:textbox>
                  <w10:wrap type="through"/>
                </v:shape>
              </w:pict>
            </mc:Fallback>
          </mc:AlternateContent>
        </w:r>
        <w:r w:rsidDel="00746DD7">
          <w:rPr>
            <w:b/>
            <w:bCs/>
            <w:i/>
            <w:noProof/>
            <w:rPrChange w:id="934" w:author="Unknown">
              <w:rPr>
                <w:b/>
                <w:bCs/>
                <w:i/>
                <w:noProof/>
              </w:rPr>
            </w:rPrChange>
          </w:rPr>
          <w:drawing>
            <wp:anchor distT="0" distB="0" distL="114300" distR="114300" simplePos="0" relativeHeight="251658240" behindDoc="0" locked="0" layoutInCell="1" allowOverlap="1" wp14:anchorId="44D1E75E" wp14:editId="43A5E4BA">
              <wp:simplePos x="0" y="0"/>
              <wp:positionH relativeFrom="column">
                <wp:align>center</wp:align>
              </wp:positionH>
              <wp:positionV relativeFrom="paragraph">
                <wp:posOffset>71755</wp:posOffset>
              </wp:positionV>
              <wp:extent cx="3600000" cy="2098800"/>
              <wp:effectExtent l="0" t="0" r="6985" b="952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Graphique2-SansTit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098800"/>
                      </a:xfrm>
                      <a:prstGeom prst="rect">
                        <a:avLst/>
                      </a:prstGeom>
                    </pic:spPr>
                  </pic:pic>
                </a:graphicData>
              </a:graphic>
              <wp14:sizeRelH relativeFrom="margin">
                <wp14:pctWidth>0</wp14:pctWidth>
              </wp14:sizeRelH>
              <wp14:sizeRelV relativeFrom="margin">
                <wp14:pctHeight>0</wp14:pctHeight>
              </wp14:sizeRelV>
            </wp:anchor>
          </w:drawing>
        </w:r>
      </w:del>
    </w:p>
    <w:sectPr w:rsidR="00A23267" w:rsidRPr="00AC377D">
      <w:headerReference w:type="default" r:id="rId18"/>
      <w:footerReference w:type="default" r:id="rId19"/>
      <w:pgSz w:w="11906" w:h="16838"/>
      <w:pgMar w:top="1843" w:right="1134" w:bottom="1843" w:left="1134" w:header="1134" w:footer="1134"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D2F8A" w14:textId="77777777" w:rsidR="003459CF" w:rsidRDefault="003459CF">
      <w:r>
        <w:separator/>
      </w:r>
    </w:p>
  </w:endnote>
  <w:endnote w:type="continuationSeparator" w:id="0">
    <w:p w14:paraId="605402BF" w14:textId="77777777" w:rsidR="003459CF" w:rsidRDefault="00345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MT Extra"/>
    <w:charset w:val="00"/>
    <w:family w:val="auto"/>
    <w:pitch w:val="variable"/>
    <w:sig w:usb0="800000AF" w:usb1="1001ECEA" w:usb2="00000000" w:usb3="00000000" w:csb0="00000001" w:csb1="00000000"/>
  </w:font>
  <w:font w:name="Bitstream Vera Serif">
    <w:altName w:val="Times New Roman"/>
    <w:charset w:val="00"/>
    <w:family w:val="roman"/>
    <w:pitch w:val="variable"/>
  </w:font>
  <w:font w:name="Bitstream Vera Sans">
    <w:altName w:val="Times New Roman"/>
    <w:charset w:val="00"/>
    <w:family w:val="auto"/>
    <w:pitch w:val="variable"/>
  </w:font>
  <w:font w:name="Lucida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C8B4E" w14:textId="77777777" w:rsidR="00462C09" w:rsidRDefault="00462C09">
    <w:pPr>
      <w:pStyle w:val="Pieddepage"/>
    </w:pPr>
    <w:del w:id="949" w:author="f f" w:date="2019-03-12T23:27:00Z">
      <w:r w:rsidDel="00F17DF0">
        <w:delText>Poste n° : (le cas échéant)</w:delText>
      </w:r>
    </w:del>
    <w:r>
      <w:tab/>
      <w:t xml:space="preserve">- Page </w:t>
    </w:r>
    <w:r>
      <w:fldChar w:fldCharType="begin"/>
    </w:r>
    <w:r>
      <w:instrText xml:space="preserve"> PAGE </w:instrText>
    </w:r>
    <w:r>
      <w:fldChar w:fldCharType="separate"/>
    </w:r>
    <w:r w:rsidR="00DB464E">
      <w:rPr>
        <w:noProof/>
      </w:rPr>
      <w:t>2</w:t>
    </w:r>
    <w:r>
      <w:fldChar w:fldCharType="end"/>
    </w:r>
    <w:r>
      <w:t>/</w:t>
    </w:r>
    <w:fldSimple w:instr=" NUMPAGES ">
      <w:r w:rsidR="00DB464E">
        <w:rPr>
          <w:noProof/>
        </w:rPr>
        <w:t>3</w:t>
      </w:r>
    </w:fldSimple>
    <w:r>
      <w:t xml:space="preserve"> -</w:t>
    </w:r>
    <w:r>
      <w:tab/>
    </w:r>
    <w:del w:id="950" w:author="f f" w:date="2019-03-12T23:27:00Z">
      <w:r w:rsidDel="00F17DF0">
        <w:delText xml:space="preserve">Le </w:delText>
      </w:r>
      <w:r w:rsidDel="00F17DF0">
        <w:fldChar w:fldCharType="begin"/>
      </w:r>
      <w:r w:rsidDel="00F17DF0">
        <w:delInstrText xml:space="preserve"> SAVEDATE \@ "d' 'MMMM' 'yyyy" </w:delInstrText>
      </w:r>
      <w:r w:rsidDel="00F17DF0">
        <w:fldChar w:fldCharType="separate"/>
      </w:r>
      <w:r w:rsidDel="00F17DF0">
        <w:rPr>
          <w:noProof/>
        </w:rPr>
        <w:delText>0 XXX 0000</w:delText>
      </w:r>
      <w:r w:rsidDel="00F17DF0">
        <w:fldChar w:fldCharType="end"/>
      </w:r>
    </w:de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D9D57" w14:textId="77777777" w:rsidR="003459CF" w:rsidRDefault="003459CF">
      <w:r>
        <w:rPr>
          <w:color w:val="000000"/>
        </w:rPr>
        <w:separator/>
      </w:r>
    </w:p>
  </w:footnote>
  <w:footnote w:type="continuationSeparator" w:id="0">
    <w:p w14:paraId="739AF3E5" w14:textId="77777777" w:rsidR="003459CF" w:rsidRDefault="003459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04A30" w14:textId="4F1B9F55" w:rsidR="00462C09" w:rsidRDefault="00462C09">
    <w:pPr>
      <w:pStyle w:val="MonAuteur"/>
    </w:pPr>
    <w:r>
      <w:t>Auteur</w:t>
    </w:r>
    <w:ins w:id="935" w:author="33665219185" w:date="2019-12-25T17:21:00Z">
      <w:r>
        <w:t>s</w:t>
      </w:r>
    </w:ins>
    <w:del w:id="936" w:author="f f" w:date="2019-03-12T22:29:00Z">
      <w:r w:rsidDel="00DB49AB">
        <w:delText>s</w:delText>
      </w:r>
    </w:del>
    <w:r>
      <w:t> :</w:t>
    </w:r>
    <w:ins w:id="937" w:author="f f" w:date="2019-03-12T22:29:00Z">
      <w:r>
        <w:t xml:space="preserve"> </w:t>
      </w:r>
    </w:ins>
    <w:ins w:id="938" w:author="33665219185" w:date="2019-12-25T17:21:00Z">
      <w:r>
        <w:t xml:space="preserve">DUPONT Yann - MIGNOT Thomas       </w:t>
      </w:r>
    </w:ins>
    <w:ins w:id="939" w:author="f f" w:date="2019-03-12T22:29:00Z">
      <w:del w:id="940" w:author="33665219185" w:date="2019-12-25T17:21:00Z">
        <w:r w:rsidDel="004F7DFF">
          <w:delText xml:space="preserve">Killian OECHSLIN      </w:delText>
        </w:r>
      </w:del>
    </w:ins>
    <w:ins w:id="941" w:author="f f" w:date="2019-03-12T22:30:00Z">
      <w:del w:id="942" w:author="33665219185" w:date="2019-12-25T17:21:00Z">
        <w:r w:rsidDel="004F7DFF">
          <w:delText xml:space="preserve">      </w:delText>
        </w:r>
      </w:del>
    </w:ins>
    <w:ins w:id="943" w:author="f f" w:date="2019-03-12T22:29:00Z">
      <w:r>
        <w:t>G</w:t>
      </w:r>
    </w:ins>
    <w:ins w:id="944" w:author="f f" w:date="2019-03-12T22:30:00Z">
      <w:r>
        <w:t xml:space="preserve">roupe : </w:t>
      </w:r>
    </w:ins>
    <w:ins w:id="945" w:author="33665219185" w:date="2019-12-25T17:21:00Z">
      <w:r>
        <w:t>3IF4</w:t>
      </w:r>
    </w:ins>
    <w:ins w:id="946" w:author="f f" w:date="2019-03-12T22:30:00Z">
      <w:del w:id="947" w:author="33665219185" w:date="2019-12-25T17:21:00Z">
        <w:r w:rsidDel="004F7DFF">
          <w:delText>51</w:delText>
        </w:r>
      </w:del>
    </w:ins>
    <w:del w:id="948" w:author="f f" w:date="2019-03-12T22:29:00Z">
      <w:r w:rsidDel="00DB49AB">
        <w:delText xml:space="preserve"> ….. </w:delText>
      </w:r>
    </w:del>
    <w:r>
      <w:rPr>
        <w:rFonts w:ascii="Times New Roman" w:hAnsi="Times New Roman"/>
        <w:sz w:val="24"/>
        <w:szCs w:val="24"/>
      </w:rPr>
      <w:tab/>
    </w:r>
    <w:r w:rsidRPr="00F44AF4">
      <w:rPr>
        <w:noProof/>
      </w:rPr>
      <w:drawing>
        <wp:inline distT="0" distB="0" distL="0" distR="0" wp14:anchorId="74426544" wp14:editId="3233CBCE">
          <wp:extent cx="1007110" cy="326390"/>
          <wp:effectExtent l="0" t="0" r="8890" b="3810"/>
          <wp:docPr id="3"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7110" cy="32639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02"/>
    <w:multiLevelType w:val="hybridMultilevel"/>
    <w:tmpl w:val="514ADE8E"/>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
    <w:nsid w:val="2C5E3B63"/>
    <w:multiLevelType w:val="multilevel"/>
    <w:tmpl w:val="EBB4FCF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39733898"/>
    <w:multiLevelType w:val="multilevel"/>
    <w:tmpl w:val="D7660BE4"/>
    <w:styleLink w:val="WW8Num1"/>
    <w:lvl w:ilvl="0">
      <w:start w:val="1"/>
      <w:numFmt w:val="upperRoman"/>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687E693E"/>
    <w:multiLevelType w:val="multilevel"/>
    <w:tmpl w:val="8CA63CD8"/>
    <w:styleLink w:val="WWOutlineListStyle"/>
    <w:lvl w:ilvl="0">
      <w:start w:val="1"/>
      <w:numFmt w:val="upperRoman"/>
      <w:pStyle w:val="MonTitreSection"/>
      <w:lvlText w:val="%1. "/>
      <w:lvlJc w:val="left"/>
      <w:pPr>
        <w:ind w:left="432" w:hanging="432"/>
      </w:pPr>
    </w:lvl>
    <w:lvl w:ilvl="1">
      <w:start w:val="1"/>
      <w:numFmt w:val="decimal"/>
      <w:pStyle w:val="MonTitreSousSection"/>
      <w:lvlText w:val="%1.%2. "/>
      <w:lvlJc w:val="left"/>
      <w:pPr>
        <w:ind w:left="576" w:hanging="576"/>
      </w:pPr>
    </w:lvl>
    <w:lvl w:ilvl="2">
      <w:start w:val="1"/>
      <w:numFmt w:val="lowerLetter"/>
      <w:pStyle w:val="MonTitreSousSousSection"/>
      <w:lvlText w:val="%1.%2.%3. "/>
      <w:lvlJc w:val="left"/>
      <w:pPr>
        <w:ind w:left="720" w:hanging="720"/>
      </w:pPr>
    </w:lvl>
    <w:lvl w:ilvl="3">
      <w:start w:val="1"/>
      <w:numFmt w:val="decimal"/>
      <w:pStyle w:val="Titre4"/>
      <w:lvlText w:val="%1.%2.%3.%4. "/>
      <w:lvlJc w:val="left"/>
      <w:pPr>
        <w:ind w:left="864" w:hanging="864"/>
      </w:pPr>
    </w:lvl>
    <w:lvl w:ilvl="4">
      <w:start w:val="1"/>
      <w:numFmt w:val="decimal"/>
      <w:pStyle w:val="Titre5"/>
      <w:lvlText w:val="%1.%2.%3.%4.%5. "/>
      <w:lvlJc w:val="left"/>
      <w:pPr>
        <w:ind w:left="1008" w:hanging="1008"/>
      </w:pPr>
    </w:lvl>
    <w:lvl w:ilvl="5">
      <w:start w:val="1"/>
      <w:numFmt w:val="decimal"/>
      <w:pStyle w:val="Titre6"/>
      <w:lvlText w:val="%1.%2.%3.%4.%5.%6. "/>
      <w:lvlJc w:val="left"/>
      <w:pPr>
        <w:ind w:left="1152" w:hanging="1152"/>
      </w:pPr>
    </w:lvl>
    <w:lvl w:ilvl="6">
      <w:start w:val="1"/>
      <w:numFmt w:val="decimal"/>
      <w:pStyle w:val="Titre7"/>
      <w:lvlText w:val="%1.%2.%3.%4.%5.%6.%7. "/>
      <w:lvlJc w:val="left"/>
      <w:pPr>
        <w:ind w:left="1296" w:hanging="1296"/>
      </w:pPr>
    </w:lvl>
    <w:lvl w:ilvl="7">
      <w:start w:val="1"/>
      <w:numFmt w:val="decimal"/>
      <w:pStyle w:val="Titre8"/>
      <w:lvlText w:val="%1.%2.%3.%4.%5.%6.%7.%8. "/>
      <w:lvlJc w:val="left"/>
      <w:pPr>
        <w:ind w:left="1440" w:hanging="1440"/>
      </w:pPr>
    </w:lvl>
    <w:lvl w:ilvl="8">
      <w:start w:val="1"/>
      <w:numFmt w:val="decimal"/>
      <w:pStyle w:val="Titre9"/>
      <w:lvlText w:val="%1.%2.%3.%4.%5.%6.%7.%8.%9. "/>
      <w:lvlJc w:val="left"/>
      <w:pPr>
        <w:ind w:left="1584" w:hanging="1584"/>
      </w:pPr>
    </w:lvl>
  </w:abstractNum>
  <w:num w:numId="1">
    <w:abstractNumId w:val="3"/>
  </w:num>
  <w:num w:numId="2">
    <w:abstractNumId w:val="2"/>
  </w:num>
  <w:num w:numId="3">
    <w:abstractNumId w:val="1"/>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 f">
    <w15:presenceInfo w15:providerId="Windows Live" w15:userId="82fffed2aec52d45"/>
  </w15:person>
  <w15:person w15:author="33665219185">
    <w15:presenceInfo w15:providerId="None" w15:userId="336652191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revisionView w:markup="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FD2"/>
    <w:rsid w:val="00006809"/>
    <w:rsid w:val="000110A3"/>
    <w:rsid w:val="00026A43"/>
    <w:rsid w:val="0002751F"/>
    <w:rsid w:val="00027BD8"/>
    <w:rsid w:val="0004007C"/>
    <w:rsid w:val="000447A3"/>
    <w:rsid w:val="0005416D"/>
    <w:rsid w:val="000559A9"/>
    <w:rsid w:val="000623A6"/>
    <w:rsid w:val="00064528"/>
    <w:rsid w:val="00067C34"/>
    <w:rsid w:val="00070FB8"/>
    <w:rsid w:val="00075EB3"/>
    <w:rsid w:val="000C6CB4"/>
    <w:rsid w:val="000C70E8"/>
    <w:rsid w:val="000D1331"/>
    <w:rsid w:val="000D31E1"/>
    <w:rsid w:val="000E1916"/>
    <w:rsid w:val="00125154"/>
    <w:rsid w:val="00131B7B"/>
    <w:rsid w:val="00135713"/>
    <w:rsid w:val="0015539E"/>
    <w:rsid w:val="00190C4C"/>
    <w:rsid w:val="00192D75"/>
    <w:rsid w:val="001E1C10"/>
    <w:rsid w:val="001E1E5F"/>
    <w:rsid w:val="00204D06"/>
    <w:rsid w:val="0022406B"/>
    <w:rsid w:val="00261696"/>
    <w:rsid w:val="0029244A"/>
    <w:rsid w:val="00293968"/>
    <w:rsid w:val="002959D8"/>
    <w:rsid w:val="002A43E9"/>
    <w:rsid w:val="002E3CC6"/>
    <w:rsid w:val="003053E8"/>
    <w:rsid w:val="00307722"/>
    <w:rsid w:val="00312BD7"/>
    <w:rsid w:val="003459CF"/>
    <w:rsid w:val="00356ABD"/>
    <w:rsid w:val="0036246D"/>
    <w:rsid w:val="00367ED9"/>
    <w:rsid w:val="0038431D"/>
    <w:rsid w:val="003845FA"/>
    <w:rsid w:val="003C1C81"/>
    <w:rsid w:val="003C68E5"/>
    <w:rsid w:val="003D6796"/>
    <w:rsid w:val="003E46EB"/>
    <w:rsid w:val="003F64EF"/>
    <w:rsid w:val="00402F0B"/>
    <w:rsid w:val="004055C6"/>
    <w:rsid w:val="00416588"/>
    <w:rsid w:val="00423113"/>
    <w:rsid w:val="00427B38"/>
    <w:rsid w:val="00432B45"/>
    <w:rsid w:val="00444BCB"/>
    <w:rsid w:val="0045612B"/>
    <w:rsid w:val="00461956"/>
    <w:rsid w:val="00462C09"/>
    <w:rsid w:val="00472018"/>
    <w:rsid w:val="004D7A65"/>
    <w:rsid w:val="004E11C8"/>
    <w:rsid w:val="004E2B8D"/>
    <w:rsid w:val="004F3D4E"/>
    <w:rsid w:val="004F7DFF"/>
    <w:rsid w:val="00516D14"/>
    <w:rsid w:val="00526826"/>
    <w:rsid w:val="0054392E"/>
    <w:rsid w:val="00565E5E"/>
    <w:rsid w:val="005973A0"/>
    <w:rsid w:val="005B056A"/>
    <w:rsid w:val="005B4A15"/>
    <w:rsid w:val="005C4891"/>
    <w:rsid w:val="005C752B"/>
    <w:rsid w:val="0060204E"/>
    <w:rsid w:val="006231A8"/>
    <w:rsid w:val="006476C2"/>
    <w:rsid w:val="006518CF"/>
    <w:rsid w:val="00686778"/>
    <w:rsid w:val="0069133C"/>
    <w:rsid w:val="006A72F1"/>
    <w:rsid w:val="006A7EC2"/>
    <w:rsid w:val="006C5E30"/>
    <w:rsid w:val="006E68C4"/>
    <w:rsid w:val="006E6F18"/>
    <w:rsid w:val="007177CC"/>
    <w:rsid w:val="0072381C"/>
    <w:rsid w:val="00746DD7"/>
    <w:rsid w:val="007632D3"/>
    <w:rsid w:val="00767864"/>
    <w:rsid w:val="007761DB"/>
    <w:rsid w:val="00792503"/>
    <w:rsid w:val="00792FD2"/>
    <w:rsid w:val="007B1C28"/>
    <w:rsid w:val="007D1BBB"/>
    <w:rsid w:val="007D6A82"/>
    <w:rsid w:val="007E1330"/>
    <w:rsid w:val="00803301"/>
    <w:rsid w:val="00811764"/>
    <w:rsid w:val="00817909"/>
    <w:rsid w:val="008213E8"/>
    <w:rsid w:val="00831155"/>
    <w:rsid w:val="00831C46"/>
    <w:rsid w:val="00831C7A"/>
    <w:rsid w:val="00834008"/>
    <w:rsid w:val="0083487A"/>
    <w:rsid w:val="008407D4"/>
    <w:rsid w:val="008520C5"/>
    <w:rsid w:val="008679EC"/>
    <w:rsid w:val="00870C75"/>
    <w:rsid w:val="00883014"/>
    <w:rsid w:val="0088487F"/>
    <w:rsid w:val="00893EF8"/>
    <w:rsid w:val="00895420"/>
    <w:rsid w:val="00900CFD"/>
    <w:rsid w:val="0093153A"/>
    <w:rsid w:val="009423F2"/>
    <w:rsid w:val="00944813"/>
    <w:rsid w:val="00954189"/>
    <w:rsid w:val="0097705D"/>
    <w:rsid w:val="00993355"/>
    <w:rsid w:val="009A1519"/>
    <w:rsid w:val="009A1A69"/>
    <w:rsid w:val="009B6FD2"/>
    <w:rsid w:val="009C39AB"/>
    <w:rsid w:val="009C5606"/>
    <w:rsid w:val="009C6BE7"/>
    <w:rsid w:val="009E6DF1"/>
    <w:rsid w:val="00A066E6"/>
    <w:rsid w:val="00A17D99"/>
    <w:rsid w:val="00A2131B"/>
    <w:rsid w:val="00A23267"/>
    <w:rsid w:val="00A25C88"/>
    <w:rsid w:val="00A27B2B"/>
    <w:rsid w:val="00A33C82"/>
    <w:rsid w:val="00A84B7B"/>
    <w:rsid w:val="00AA73FE"/>
    <w:rsid w:val="00AB1272"/>
    <w:rsid w:val="00AC01B6"/>
    <w:rsid w:val="00AC377D"/>
    <w:rsid w:val="00AF7AFE"/>
    <w:rsid w:val="00B016CF"/>
    <w:rsid w:val="00B143A1"/>
    <w:rsid w:val="00B217A0"/>
    <w:rsid w:val="00B22D88"/>
    <w:rsid w:val="00B2322D"/>
    <w:rsid w:val="00B334A9"/>
    <w:rsid w:val="00B534D0"/>
    <w:rsid w:val="00B82A3A"/>
    <w:rsid w:val="00B84809"/>
    <w:rsid w:val="00B900D4"/>
    <w:rsid w:val="00B961E1"/>
    <w:rsid w:val="00BA0EA2"/>
    <w:rsid w:val="00BA4024"/>
    <w:rsid w:val="00BB44C5"/>
    <w:rsid w:val="00BD212A"/>
    <w:rsid w:val="00BE46B4"/>
    <w:rsid w:val="00BE71C6"/>
    <w:rsid w:val="00BF350D"/>
    <w:rsid w:val="00C26194"/>
    <w:rsid w:val="00C315F7"/>
    <w:rsid w:val="00C31A82"/>
    <w:rsid w:val="00C32666"/>
    <w:rsid w:val="00C341A3"/>
    <w:rsid w:val="00C54970"/>
    <w:rsid w:val="00C57BED"/>
    <w:rsid w:val="00C6002F"/>
    <w:rsid w:val="00C7244D"/>
    <w:rsid w:val="00C80D8F"/>
    <w:rsid w:val="00C83CFC"/>
    <w:rsid w:val="00C86DD0"/>
    <w:rsid w:val="00C95ED1"/>
    <w:rsid w:val="00CA0C8A"/>
    <w:rsid w:val="00CA39A4"/>
    <w:rsid w:val="00CD0909"/>
    <w:rsid w:val="00CD2747"/>
    <w:rsid w:val="00CD4FBC"/>
    <w:rsid w:val="00CD58F2"/>
    <w:rsid w:val="00CE0DBB"/>
    <w:rsid w:val="00CF7A2D"/>
    <w:rsid w:val="00D01D1A"/>
    <w:rsid w:val="00D24D09"/>
    <w:rsid w:val="00D271ED"/>
    <w:rsid w:val="00D31109"/>
    <w:rsid w:val="00D33C66"/>
    <w:rsid w:val="00D343B7"/>
    <w:rsid w:val="00D3586D"/>
    <w:rsid w:val="00D57911"/>
    <w:rsid w:val="00D84FFB"/>
    <w:rsid w:val="00D929CF"/>
    <w:rsid w:val="00DB464E"/>
    <w:rsid w:val="00DB49AB"/>
    <w:rsid w:val="00DB5B87"/>
    <w:rsid w:val="00DB79D1"/>
    <w:rsid w:val="00DC0A5F"/>
    <w:rsid w:val="00DC216F"/>
    <w:rsid w:val="00DC3112"/>
    <w:rsid w:val="00DF0B48"/>
    <w:rsid w:val="00E35BEE"/>
    <w:rsid w:val="00E362D9"/>
    <w:rsid w:val="00E44836"/>
    <w:rsid w:val="00E50C94"/>
    <w:rsid w:val="00E518BD"/>
    <w:rsid w:val="00E567A2"/>
    <w:rsid w:val="00E8020B"/>
    <w:rsid w:val="00E86890"/>
    <w:rsid w:val="00E90FE0"/>
    <w:rsid w:val="00EB206C"/>
    <w:rsid w:val="00EC1067"/>
    <w:rsid w:val="00ED0A92"/>
    <w:rsid w:val="00EE3C18"/>
    <w:rsid w:val="00F02032"/>
    <w:rsid w:val="00F14511"/>
    <w:rsid w:val="00F17DF0"/>
    <w:rsid w:val="00F219DD"/>
    <w:rsid w:val="00F25C42"/>
    <w:rsid w:val="00F2678D"/>
    <w:rsid w:val="00F31667"/>
    <w:rsid w:val="00F46C80"/>
    <w:rsid w:val="00F46E39"/>
    <w:rsid w:val="00F53AB9"/>
    <w:rsid w:val="00F86059"/>
    <w:rsid w:val="00F8798B"/>
    <w:rsid w:val="00F9415E"/>
    <w:rsid w:val="00F97470"/>
    <w:rsid w:val="00FC5C4D"/>
    <w:rsid w:val="00FC6974"/>
    <w:rsid w:val="00FD114D"/>
    <w:rsid w:val="00FD1357"/>
    <w:rsid w:val="00FD661D"/>
    <w:rsid w:val="00FE3F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89EC"/>
  <w15:chartTrackingRefBased/>
  <w15:docId w15:val="{89193996-4936-49AD-8362-722E3B66D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itstream Vera Serif" w:eastAsia="Bitstream Vera Sans" w:hAnsi="Bitstream Vera Serif" w:cs="Lucidasans"/>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0A5F"/>
    <w:pPr>
      <w:widowControl w:val="0"/>
      <w:suppressAutoHyphens/>
      <w:autoSpaceDN w:val="0"/>
    </w:pPr>
    <w:rPr>
      <w:kern w:val="3"/>
      <w:sz w:val="24"/>
      <w:szCs w:val="24"/>
    </w:rPr>
  </w:style>
  <w:style w:type="paragraph" w:styleId="Titre1">
    <w:name w:val="heading 1"/>
    <w:basedOn w:val="Standard"/>
    <w:next w:val="Standard"/>
    <w:pPr>
      <w:keepNext/>
      <w:spacing w:before="240" w:after="60"/>
      <w:outlineLvl w:val="0"/>
    </w:pPr>
    <w:rPr>
      <w:rFonts w:ascii="Arial" w:hAnsi="Arial" w:cs="Arial"/>
      <w:b/>
      <w:bCs/>
      <w:sz w:val="32"/>
      <w:szCs w:val="32"/>
    </w:rPr>
  </w:style>
  <w:style w:type="paragraph" w:styleId="Titre2">
    <w:name w:val="heading 2"/>
    <w:basedOn w:val="Standard"/>
    <w:next w:val="Standard"/>
    <w:pPr>
      <w:keepNext/>
      <w:spacing w:before="240" w:after="60"/>
      <w:outlineLvl w:val="1"/>
    </w:pPr>
    <w:rPr>
      <w:rFonts w:ascii="Arial" w:hAnsi="Arial" w:cs="Arial"/>
      <w:b/>
      <w:bCs/>
      <w:i/>
      <w:iCs/>
      <w:sz w:val="28"/>
      <w:szCs w:val="28"/>
    </w:rPr>
  </w:style>
  <w:style w:type="paragraph" w:styleId="Titre3">
    <w:name w:val="heading 3"/>
    <w:basedOn w:val="Standard"/>
    <w:next w:val="Standard"/>
    <w:pPr>
      <w:keepNext/>
      <w:spacing w:before="240" w:after="60"/>
      <w:outlineLvl w:val="2"/>
    </w:pPr>
    <w:rPr>
      <w:rFonts w:ascii="Arial" w:hAnsi="Arial" w:cs="Arial"/>
      <w:b/>
      <w:bCs/>
      <w:sz w:val="26"/>
      <w:szCs w:val="26"/>
    </w:rPr>
  </w:style>
  <w:style w:type="paragraph" w:styleId="Titre4">
    <w:name w:val="heading 4"/>
    <w:basedOn w:val="Standard"/>
    <w:next w:val="Standard"/>
    <w:qFormat/>
    <w:pPr>
      <w:keepNext/>
      <w:numPr>
        <w:ilvl w:val="3"/>
        <w:numId w:val="1"/>
      </w:numPr>
      <w:spacing w:before="240" w:after="60"/>
      <w:outlineLvl w:val="3"/>
    </w:pPr>
    <w:rPr>
      <w:b/>
      <w:bCs/>
      <w:sz w:val="28"/>
      <w:szCs w:val="28"/>
    </w:rPr>
  </w:style>
  <w:style w:type="paragraph" w:styleId="Titre5">
    <w:name w:val="heading 5"/>
    <w:basedOn w:val="Standard"/>
    <w:next w:val="Standard"/>
    <w:qFormat/>
    <w:pPr>
      <w:numPr>
        <w:ilvl w:val="4"/>
        <w:numId w:val="1"/>
      </w:numPr>
      <w:spacing w:before="240" w:after="60"/>
      <w:outlineLvl w:val="4"/>
    </w:pPr>
    <w:rPr>
      <w:b/>
      <w:bCs/>
      <w:i/>
      <w:iCs/>
      <w:sz w:val="26"/>
      <w:szCs w:val="26"/>
    </w:rPr>
  </w:style>
  <w:style w:type="paragraph" w:styleId="Titre6">
    <w:name w:val="heading 6"/>
    <w:basedOn w:val="Standard"/>
    <w:next w:val="Standard"/>
    <w:qFormat/>
    <w:pPr>
      <w:numPr>
        <w:ilvl w:val="5"/>
        <w:numId w:val="1"/>
      </w:numPr>
      <w:spacing w:before="240" w:after="60"/>
      <w:outlineLvl w:val="5"/>
    </w:pPr>
    <w:rPr>
      <w:b/>
      <w:bCs/>
      <w:sz w:val="22"/>
      <w:szCs w:val="22"/>
    </w:rPr>
  </w:style>
  <w:style w:type="paragraph" w:styleId="Titre7">
    <w:name w:val="heading 7"/>
    <w:basedOn w:val="Standard"/>
    <w:next w:val="Standard"/>
    <w:qFormat/>
    <w:pPr>
      <w:numPr>
        <w:ilvl w:val="6"/>
        <w:numId w:val="1"/>
      </w:numPr>
      <w:spacing w:before="240" w:after="60"/>
      <w:outlineLvl w:val="6"/>
    </w:pPr>
  </w:style>
  <w:style w:type="paragraph" w:styleId="Titre8">
    <w:name w:val="heading 8"/>
    <w:basedOn w:val="Standard"/>
    <w:next w:val="Standard"/>
    <w:qFormat/>
    <w:pPr>
      <w:numPr>
        <w:ilvl w:val="7"/>
        <w:numId w:val="1"/>
      </w:numPr>
      <w:spacing w:before="240" w:after="60"/>
      <w:outlineLvl w:val="7"/>
    </w:pPr>
    <w:rPr>
      <w:i/>
      <w:iCs/>
    </w:rPr>
  </w:style>
  <w:style w:type="paragraph" w:styleId="Titre9">
    <w:name w:val="heading 9"/>
    <w:basedOn w:val="Standard"/>
    <w:next w:val="Standard"/>
    <w:qFormat/>
    <w:pPr>
      <w:numPr>
        <w:ilvl w:val="8"/>
        <w:numId w:val="1"/>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paragraph" w:customStyle="1" w:styleId="Standard">
    <w:name w:val="Standard"/>
    <w:pPr>
      <w:suppressAutoHyphens/>
      <w:autoSpaceDN w:val="0"/>
      <w:textAlignment w:val="baseline"/>
    </w:pPr>
    <w:rPr>
      <w:rFonts w:ascii="Times New Roman" w:eastAsia="Times New Roman" w:hAnsi="Times New Roman" w:cs="Times New Roman"/>
      <w:kern w:val="3"/>
      <w:sz w:val="24"/>
      <w:szCs w:val="24"/>
    </w:rPr>
  </w:style>
  <w:style w:type="paragraph" w:customStyle="1" w:styleId="Textbody">
    <w:name w:val="Text body"/>
    <w:basedOn w:val="Standard"/>
    <w:pPr>
      <w:spacing w:after="120"/>
    </w:pPr>
  </w:style>
  <w:style w:type="paragraph" w:customStyle="1" w:styleId="Heading">
    <w:name w:val="Heading"/>
    <w:basedOn w:val="Standard"/>
    <w:next w:val="Textbody"/>
    <w:pPr>
      <w:keepNext/>
      <w:spacing w:before="240" w:after="120"/>
    </w:pPr>
    <w:rPr>
      <w:rFonts w:ascii="Bitstream Vera Sans" w:eastAsia="Mincho" w:hAnsi="Bitstream Vera Sans" w:cs="Lucidasans"/>
      <w:sz w:val="28"/>
      <w:szCs w:val="28"/>
    </w:rPr>
  </w:style>
  <w:style w:type="paragraph" w:styleId="Liste">
    <w:name w:val="List"/>
    <w:basedOn w:val="Textbody"/>
    <w:rPr>
      <w:rFonts w:cs="Lucidasans"/>
    </w:rPr>
  </w:style>
  <w:style w:type="paragraph" w:styleId="En-tte">
    <w:name w:val="header"/>
    <w:basedOn w:val="Standard"/>
    <w:pPr>
      <w:tabs>
        <w:tab w:val="center" w:pos="4536"/>
        <w:tab w:val="right" w:pos="9072"/>
      </w:tabs>
    </w:pPr>
  </w:style>
  <w:style w:type="paragraph" w:styleId="Pieddepage">
    <w:name w:val="footer"/>
    <w:basedOn w:val="Standard"/>
    <w:pPr>
      <w:tabs>
        <w:tab w:val="center" w:pos="4536"/>
        <w:tab w:val="right" w:pos="9638"/>
      </w:tabs>
    </w:pPr>
    <w:rPr>
      <w:rFonts w:ascii="Calibri" w:hAnsi="Calibri"/>
      <w:sz w:val="20"/>
    </w:rPr>
  </w:style>
  <w:style w:type="paragraph" w:styleId="Lgende">
    <w:name w:val="caption"/>
    <w:basedOn w:val="Standard"/>
    <w:next w:val="Standard"/>
    <w:pPr>
      <w:jc w:val="center"/>
    </w:pPr>
    <w:rPr>
      <w:rFonts w:ascii="Calibri" w:hAnsi="Calibri"/>
      <w:b/>
      <w:bCs/>
      <w:i/>
      <w:color w:val="004586"/>
      <w:sz w:val="20"/>
      <w:szCs w:val="20"/>
    </w:rPr>
  </w:style>
  <w:style w:type="paragraph" w:customStyle="1" w:styleId="Index">
    <w:name w:val="Index"/>
    <w:basedOn w:val="Standard"/>
    <w:pPr>
      <w:suppressLineNumbers/>
    </w:pPr>
    <w:rPr>
      <w:rFonts w:ascii="Calibri" w:hAnsi="Calibri" w:cs="Lucidasans"/>
    </w:rPr>
  </w:style>
  <w:style w:type="paragraph" w:customStyle="1" w:styleId="MonParagraphe">
    <w:name w:val="MonParagraphe"/>
    <w:basedOn w:val="Standard"/>
    <w:qFormat/>
    <w:rsid w:val="00BA0EA2"/>
    <w:pPr>
      <w:suppressAutoHyphens w:val="0"/>
      <w:spacing w:before="113"/>
      <w:ind w:firstLine="284"/>
      <w:jc w:val="both"/>
    </w:pPr>
    <w:rPr>
      <w:rFonts w:ascii="Calibri" w:hAnsi="Calibri"/>
      <w:sz w:val="22"/>
      <w:szCs w:val="22"/>
    </w:rPr>
  </w:style>
  <w:style w:type="paragraph" w:customStyle="1" w:styleId="MonTitreSousSection">
    <w:name w:val="MonTitreSousSection"/>
    <w:basedOn w:val="Titre2"/>
    <w:next w:val="MonParagraphe"/>
    <w:qFormat/>
    <w:pPr>
      <w:numPr>
        <w:ilvl w:val="1"/>
        <w:numId w:val="1"/>
      </w:numPr>
    </w:pPr>
    <w:rPr>
      <w:i w:val="0"/>
    </w:rPr>
  </w:style>
  <w:style w:type="paragraph" w:customStyle="1" w:styleId="MonTitreSection">
    <w:name w:val="MonTitreSection"/>
    <w:basedOn w:val="Titre1"/>
    <w:next w:val="MonParagraphe"/>
    <w:qFormat/>
    <w:pPr>
      <w:numPr>
        <w:numId w:val="1"/>
      </w:numPr>
    </w:pPr>
  </w:style>
  <w:style w:type="paragraph" w:customStyle="1" w:styleId="MonTitre">
    <w:name w:val="MonTitre"/>
    <w:basedOn w:val="Standard"/>
    <w:qFormat/>
    <w:pPr>
      <w:pBdr>
        <w:top w:val="single" w:sz="4" w:space="1" w:color="000000"/>
        <w:left w:val="single" w:sz="4" w:space="4" w:color="000000"/>
        <w:bottom w:val="single" w:sz="4" w:space="1" w:color="000000"/>
        <w:right w:val="single" w:sz="4" w:space="4" w:color="000000"/>
      </w:pBdr>
      <w:spacing w:before="240" w:after="480"/>
      <w:jc w:val="center"/>
    </w:pPr>
    <w:rPr>
      <w:b/>
      <w:sz w:val="36"/>
      <w:szCs w:val="36"/>
    </w:rPr>
  </w:style>
  <w:style w:type="paragraph" w:customStyle="1" w:styleId="MonAuteur">
    <w:name w:val="MonAuteur"/>
    <w:basedOn w:val="Standard"/>
    <w:qFormat/>
    <w:pPr>
      <w:tabs>
        <w:tab w:val="right" w:pos="9541"/>
      </w:tabs>
    </w:pPr>
    <w:rPr>
      <w:rFonts w:ascii="Calibri" w:hAnsi="Calibri"/>
      <w:b/>
      <w:sz w:val="28"/>
      <w:szCs w:val="28"/>
    </w:rPr>
  </w:style>
  <w:style w:type="paragraph" w:customStyle="1" w:styleId="Table">
    <w:name w:val="Table"/>
    <w:basedOn w:val="Lgende"/>
  </w:style>
  <w:style w:type="paragraph" w:customStyle="1" w:styleId="Framecontents">
    <w:name w:val="Frame contents"/>
    <w:basedOn w:val="Textbody"/>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Formule">
    <w:name w:val="Formule"/>
    <w:basedOn w:val="Lgende"/>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9637"/>
      </w:tabs>
    </w:pPr>
  </w:style>
  <w:style w:type="paragraph" w:customStyle="1" w:styleId="Titrepagedegarde">
    <w:name w:val="Titre page de garde"/>
    <w:basedOn w:val="Framecontents"/>
    <w:pPr>
      <w:pBdr>
        <w:top w:val="single" w:sz="8" w:space="1" w:color="B3B3B3"/>
        <w:left w:val="single" w:sz="8" w:space="1" w:color="B3B3B3"/>
        <w:bottom w:val="single" w:sz="8" w:space="1" w:color="B3B3B3"/>
        <w:right w:val="single" w:sz="8" w:space="1" w:color="B3B3B3"/>
      </w:pBdr>
      <w:shd w:val="clear" w:color="auto" w:fill="FFFFFF"/>
      <w:spacing w:before="4535" w:after="119"/>
      <w:ind w:left="567" w:right="567"/>
      <w:jc w:val="center"/>
    </w:pPr>
    <w:rPr>
      <w:rFonts w:ascii="Arial Black" w:hAnsi="Arial Black"/>
      <w:b/>
      <w:sz w:val="48"/>
    </w:rPr>
  </w:style>
  <w:style w:type="paragraph" w:customStyle="1" w:styleId="MonParagraphe-liste">
    <w:name w:val="MonParagraphe-liste"/>
    <w:basedOn w:val="MonParagraphe"/>
    <w:pPr>
      <w:spacing w:before="0"/>
    </w:pPr>
  </w:style>
  <w:style w:type="paragraph" w:customStyle="1" w:styleId="TableContents">
    <w:name w:val="Table Contents"/>
    <w:basedOn w:val="Standard"/>
    <w:pPr>
      <w:suppressLineNumbers/>
    </w:pPr>
  </w:style>
  <w:style w:type="paragraph" w:customStyle="1" w:styleId="BibliographyHeading">
    <w:name w:val="Bibliography Heading"/>
    <w:basedOn w:val="Heading"/>
    <w:pPr>
      <w:suppressLineNumbers/>
    </w:pPr>
    <w:rPr>
      <w:b/>
      <w:bCs/>
      <w:sz w:val="32"/>
      <w:szCs w:val="32"/>
    </w:rPr>
  </w:style>
  <w:style w:type="paragraph" w:customStyle="1" w:styleId="Bibliography1">
    <w:name w:val="Bibliography 1"/>
    <w:basedOn w:val="Index"/>
    <w:pPr>
      <w:tabs>
        <w:tab w:val="left" w:leader="dot" w:pos="1984"/>
        <w:tab w:val="right" w:leader="dot" w:pos="10772"/>
      </w:tabs>
      <w:spacing w:after="113"/>
      <w:ind w:left="1134" w:hanging="1134"/>
    </w:pPr>
  </w:style>
  <w:style w:type="paragraph" w:customStyle="1" w:styleId="MonTitreSousSousSection">
    <w:name w:val="MonTitreSousSousSection"/>
    <w:basedOn w:val="MonTitreSousSection"/>
    <w:next w:val="MonParagraphe"/>
    <w:qFormat/>
    <w:pPr>
      <w:numPr>
        <w:ilvl w:val="2"/>
      </w:numPr>
      <w:outlineLvl w:val="2"/>
    </w:pPr>
    <w:rPr>
      <w:i/>
      <w:sz w:val="26"/>
    </w:rPr>
  </w:style>
  <w:style w:type="paragraph" w:customStyle="1" w:styleId="Contents3">
    <w:name w:val="Contents 3"/>
    <w:basedOn w:val="Index"/>
    <w:pPr>
      <w:tabs>
        <w:tab w:val="right" w:leader="dot" w:pos="9638"/>
      </w:tabs>
      <w:ind w:left="566"/>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szCs w:val="20"/>
    </w:rPr>
  </w:style>
  <w:style w:type="paragraph" w:customStyle="1" w:styleId="Figure">
    <w:name w:val="Figure"/>
    <w:basedOn w:val="Lgende"/>
    <w:qFormat/>
  </w:style>
  <w:style w:type="paragraph" w:customStyle="1" w:styleId="Objectindexheading">
    <w:name w:val="Object index heading"/>
    <w:basedOn w:val="Heading"/>
    <w:pPr>
      <w:suppressLineNumbers/>
    </w:pPr>
    <w:rPr>
      <w:b/>
      <w:bCs/>
      <w:sz w:val="32"/>
      <w:szCs w:val="32"/>
    </w:rPr>
  </w:style>
  <w:style w:type="paragraph" w:customStyle="1" w:styleId="Objectindex1">
    <w:name w:val="Object index 1"/>
    <w:basedOn w:val="Index"/>
    <w:pPr>
      <w:tabs>
        <w:tab w:val="right" w:leader="dot" w:pos="9638"/>
      </w:tabs>
    </w:pPr>
  </w:style>
  <w:style w:type="character" w:styleId="Numrodepage">
    <w:name w:val="page number"/>
    <w:basedOn w:val="Policepardfaut"/>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Internetlink">
    <w:name w:val="Internet link"/>
    <w:rPr>
      <w:color w:val="000080"/>
      <w:u w:val="single"/>
    </w:rPr>
  </w:style>
  <w:style w:type="character" w:customStyle="1" w:styleId="Aretirer">
    <w:name w:val="A retirer"/>
    <w:rPr>
      <w:strike/>
      <w:color w:val="FF3333"/>
    </w:rPr>
  </w:style>
  <w:style w:type="numbering" w:customStyle="1" w:styleId="WW8Num1">
    <w:name w:val="WW8Num1"/>
    <w:basedOn w:val="Aucuneliste"/>
    <w:pPr>
      <w:numPr>
        <w:numId w:val="2"/>
      </w:numPr>
    </w:pPr>
  </w:style>
  <w:style w:type="paragraph" w:styleId="Textedebulles">
    <w:name w:val="Balloon Text"/>
    <w:basedOn w:val="Normal"/>
    <w:link w:val="TextedebullesCar"/>
    <w:uiPriority w:val="99"/>
    <w:semiHidden/>
    <w:unhideWhenUsed/>
    <w:rsid w:val="00F97470"/>
    <w:rPr>
      <w:rFonts w:ascii="Tahoma" w:hAnsi="Tahoma" w:cs="Tahoma"/>
      <w:sz w:val="16"/>
      <w:szCs w:val="16"/>
    </w:rPr>
  </w:style>
  <w:style w:type="character" w:customStyle="1" w:styleId="TextedebullesCar">
    <w:name w:val="Texte de bulles Car"/>
    <w:link w:val="Textedebulles"/>
    <w:uiPriority w:val="99"/>
    <w:semiHidden/>
    <w:rsid w:val="00F97470"/>
    <w:rPr>
      <w:rFonts w:ascii="Tahoma" w:hAnsi="Tahoma" w:cs="Tahoma"/>
      <w:sz w:val="16"/>
      <w:szCs w:val="16"/>
    </w:rPr>
  </w:style>
  <w:style w:type="paragraph" w:styleId="En-ttedetabledesmatires">
    <w:name w:val="TOC Heading"/>
    <w:basedOn w:val="Titre1"/>
    <w:next w:val="Normal"/>
    <w:uiPriority w:val="39"/>
    <w:semiHidden/>
    <w:unhideWhenUsed/>
    <w:qFormat/>
    <w:rsid w:val="00F97470"/>
    <w:pPr>
      <w:keepLines/>
      <w:suppressAutoHyphens w:val="0"/>
      <w:autoSpaceDN/>
      <w:spacing w:before="480" w:after="0" w:line="276" w:lineRule="auto"/>
      <w:textAlignment w:val="auto"/>
      <w:outlineLvl w:val="9"/>
    </w:pPr>
    <w:rPr>
      <w:rFonts w:ascii="Cambria" w:hAnsi="Cambria" w:cs="Times New Roman"/>
      <w:color w:val="365F91"/>
      <w:kern w:val="0"/>
      <w:sz w:val="28"/>
      <w:szCs w:val="28"/>
    </w:rPr>
  </w:style>
  <w:style w:type="paragraph" w:styleId="TM1">
    <w:name w:val="toc 1"/>
    <w:basedOn w:val="Normal"/>
    <w:next w:val="Normal"/>
    <w:autoRedefine/>
    <w:uiPriority w:val="39"/>
    <w:unhideWhenUsed/>
    <w:rsid w:val="00F97470"/>
    <w:pPr>
      <w:spacing w:after="100"/>
    </w:pPr>
  </w:style>
  <w:style w:type="paragraph" w:styleId="TM2">
    <w:name w:val="toc 2"/>
    <w:basedOn w:val="Normal"/>
    <w:next w:val="Normal"/>
    <w:autoRedefine/>
    <w:uiPriority w:val="39"/>
    <w:unhideWhenUsed/>
    <w:rsid w:val="00F97470"/>
    <w:pPr>
      <w:spacing w:after="100"/>
      <w:ind w:left="240"/>
    </w:pPr>
  </w:style>
  <w:style w:type="paragraph" w:styleId="TM3">
    <w:name w:val="toc 3"/>
    <w:basedOn w:val="Normal"/>
    <w:next w:val="Normal"/>
    <w:autoRedefine/>
    <w:uiPriority w:val="39"/>
    <w:unhideWhenUsed/>
    <w:rsid w:val="00F97470"/>
    <w:pPr>
      <w:spacing w:after="100"/>
      <w:ind w:left="480"/>
    </w:pPr>
  </w:style>
  <w:style w:type="character" w:styleId="Lienhypertexte">
    <w:name w:val="Hyperlink"/>
    <w:uiPriority w:val="99"/>
    <w:unhideWhenUsed/>
    <w:rsid w:val="00F97470"/>
    <w:rPr>
      <w:color w:val="0000FF"/>
      <w:u w:val="single"/>
    </w:rPr>
  </w:style>
  <w:style w:type="character" w:styleId="Textedelespacerserv">
    <w:name w:val="Placeholder Text"/>
    <w:basedOn w:val="Policepardfaut"/>
    <w:uiPriority w:val="99"/>
    <w:semiHidden/>
    <w:rsid w:val="00FD114D"/>
    <w:rPr>
      <w:color w:val="808080"/>
    </w:rPr>
  </w:style>
  <w:style w:type="table" w:styleId="Grilledutableau">
    <w:name w:val="Table Grid"/>
    <w:basedOn w:val="TableauNormal"/>
    <w:uiPriority w:val="59"/>
    <w:rsid w:val="00A27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65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llian\Desktop\Modele-rapportScientifique-2017(1).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illian\Desktop\r&#233;sultats%20TPTD%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illian\Desktop\r&#233;sultats%20TPTD%202.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19050" cap="rnd">
              <a:noFill/>
              <a:round/>
            </a:ln>
            <a:effectLst/>
          </c:spPr>
          <c:marker>
            <c:symbol val="x"/>
            <c:size val="4"/>
            <c:spPr>
              <a:no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49328300574806"/>
                  <c:y val="6.1076235060594647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rgbClr val="FF0000"/>
                        </a:solidFill>
                      </a:rPr>
                      <a:t>i = 3,8346*d2 + 55,785</a:t>
                    </a:r>
                    <a:endParaRPr lang="en-US">
                      <a:solidFill>
                        <a:srgbClr val="FF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errBars>
            <c:errDir val="x"/>
            <c:errBarType val="both"/>
            <c:errValType val="fixedVal"/>
            <c:noEndCap val="0"/>
            <c:val val="1"/>
            <c:spPr>
              <a:noFill/>
              <a:ln w="9525" cap="flat" cmpd="sng" algn="ctr">
                <a:solidFill>
                  <a:schemeClr val="tx1">
                    <a:lumMod val="65000"/>
                    <a:lumOff val="35000"/>
                  </a:schemeClr>
                </a:solidFill>
                <a:round/>
              </a:ln>
              <a:effectLst/>
            </c:spPr>
          </c:errBars>
          <c:errBars>
            <c:errDir val="y"/>
            <c:errBarType val="both"/>
            <c:errValType val="fixedVal"/>
            <c:noEndCap val="0"/>
            <c:val val="2"/>
            <c:spPr>
              <a:noFill/>
              <a:ln w="9525" cap="flat" cmpd="sng" algn="ctr">
                <a:solidFill>
                  <a:schemeClr val="tx1">
                    <a:lumMod val="65000"/>
                    <a:lumOff val="35000"/>
                  </a:schemeClr>
                </a:solidFill>
                <a:round/>
              </a:ln>
              <a:effectLst/>
            </c:spPr>
          </c:errBars>
          <c:xVal>
            <c:numRef>
              <c:f>Feuil1!$D$5:$D$9</c:f>
              <c:numCache>
                <c:formatCode>General</c:formatCode>
                <c:ptCount val="5"/>
                <c:pt idx="0">
                  <c:v>62.9</c:v>
                </c:pt>
                <c:pt idx="1">
                  <c:v>47.6</c:v>
                </c:pt>
                <c:pt idx="2">
                  <c:v>72.900000000000006</c:v>
                </c:pt>
                <c:pt idx="3">
                  <c:v>82.9</c:v>
                </c:pt>
                <c:pt idx="4">
                  <c:v>30</c:v>
                </c:pt>
              </c:numCache>
            </c:numRef>
          </c:xVal>
          <c:yVal>
            <c:numRef>
              <c:f>Feuil1!$E$5:$E$9</c:f>
              <c:numCache>
                <c:formatCode>General</c:formatCode>
                <c:ptCount val="5"/>
                <c:pt idx="0">
                  <c:v>292.56</c:v>
                </c:pt>
                <c:pt idx="1">
                  <c:v>235.85</c:v>
                </c:pt>
                <c:pt idx="2">
                  <c:v>337.1</c:v>
                </c:pt>
                <c:pt idx="3">
                  <c:v>375.8</c:v>
                </c:pt>
                <c:pt idx="4">
                  <c:v>173.8</c:v>
                </c:pt>
              </c:numCache>
            </c:numRef>
          </c:yVal>
          <c:smooth val="0"/>
          <c:extLst xmlns:c16r2="http://schemas.microsoft.com/office/drawing/2015/06/chart">
            <c:ext xmlns:c16="http://schemas.microsoft.com/office/drawing/2014/chart" uri="{C3380CC4-5D6E-409C-BE32-E72D297353CC}">
              <c16:uniqueId val="{00000001-EC8C-4AFE-A3BC-F1953A8F5A94}"/>
            </c:ext>
          </c:extLst>
        </c:ser>
        <c:ser>
          <c:idx val="1"/>
          <c:order val="1"/>
          <c:tx>
            <c:v>max</c:v>
          </c:tx>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46096947572107233"/>
                  <c:y val="-1.813056397563061E-3"/>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ysClr val="windowText" lastClr="000000"/>
                        </a:solidFill>
                      </a:rPr>
                      <a:t>i (max) = 4,0472*d2 + 46,338</a:t>
                    </a:r>
                    <a:endParaRPr lang="en-US">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Feuil1!$D$13:$D$14</c:f>
              <c:numCache>
                <c:formatCode>General</c:formatCode>
                <c:ptCount val="2"/>
                <c:pt idx="0">
                  <c:v>81.900000000000006</c:v>
                </c:pt>
                <c:pt idx="1">
                  <c:v>31</c:v>
                </c:pt>
              </c:numCache>
            </c:numRef>
          </c:xVal>
          <c:yVal>
            <c:numRef>
              <c:f>Feuil1!$E$13:$E$14</c:f>
              <c:numCache>
                <c:formatCode>General</c:formatCode>
                <c:ptCount val="2"/>
                <c:pt idx="0">
                  <c:v>377.8</c:v>
                </c:pt>
                <c:pt idx="1">
                  <c:v>171.8</c:v>
                </c:pt>
              </c:numCache>
            </c:numRef>
          </c:yVal>
          <c:smooth val="0"/>
          <c:extLst xmlns:c16r2="http://schemas.microsoft.com/office/drawing/2015/06/chart">
            <c:ext xmlns:c16="http://schemas.microsoft.com/office/drawing/2014/chart" uri="{C3380CC4-5D6E-409C-BE32-E72D297353CC}">
              <c16:uniqueId val="{00000003-EC8C-4AFE-A3BC-F1953A8F5A94}"/>
            </c:ext>
          </c:extLst>
        </c:ser>
        <c:ser>
          <c:idx val="2"/>
          <c:order val="2"/>
          <c:tx>
            <c:v>min</c:v>
          </c:tx>
          <c:spPr>
            <a:ln w="25400" cap="rnd">
              <a:noFill/>
              <a:round/>
            </a:ln>
            <a:effectLst/>
          </c:spPr>
          <c:marker>
            <c:symbol val="circle"/>
            <c:size val="5"/>
            <c:spPr>
              <a:solidFill>
                <a:srgbClr val="00B0F0"/>
              </a:solidFill>
              <a:ln w="9525">
                <a:solidFill>
                  <a:srgbClr val="00B0F0"/>
                </a:solidFill>
              </a:ln>
              <a:effectLst/>
            </c:spPr>
          </c:marker>
          <c:trendline>
            <c:spPr>
              <a:ln w="19050" cap="rnd">
                <a:solidFill>
                  <a:srgbClr val="00B0F0"/>
                </a:solidFill>
                <a:prstDash val="sysDot"/>
              </a:ln>
              <a:effectLst/>
            </c:spPr>
            <c:trendlineType val="linear"/>
            <c:dispRSqr val="0"/>
            <c:dispEq val="1"/>
            <c:trendlineLbl>
              <c:layout>
                <c:manualLayout>
                  <c:x val="-0.49154861342657902"/>
                  <c:y val="0.1488021571335473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rgbClr val="00B0F0"/>
                        </a:solidFill>
                      </a:rPr>
                      <a:t>i (min) = 3,6066*d2 + 71,21</a:t>
                    </a:r>
                    <a:endParaRPr lang="en-US">
                      <a:solidFill>
                        <a:srgbClr val="00B0F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Feuil1!$D$19:$D$20</c:f>
              <c:numCache>
                <c:formatCode>General</c:formatCode>
                <c:ptCount val="2"/>
                <c:pt idx="0">
                  <c:v>83.9</c:v>
                </c:pt>
                <c:pt idx="1">
                  <c:v>29</c:v>
                </c:pt>
              </c:numCache>
            </c:numRef>
          </c:xVal>
          <c:yVal>
            <c:numRef>
              <c:f>Feuil1!$E$19:$E$20</c:f>
              <c:numCache>
                <c:formatCode>General</c:formatCode>
                <c:ptCount val="2"/>
                <c:pt idx="0">
                  <c:v>373.8</c:v>
                </c:pt>
                <c:pt idx="1">
                  <c:v>175.8</c:v>
                </c:pt>
              </c:numCache>
            </c:numRef>
          </c:yVal>
          <c:smooth val="0"/>
          <c:extLst xmlns:c16r2="http://schemas.microsoft.com/office/drawing/2015/06/chart">
            <c:ext xmlns:c16="http://schemas.microsoft.com/office/drawing/2014/chart" uri="{C3380CC4-5D6E-409C-BE32-E72D297353CC}">
              <c16:uniqueId val="{00000005-EC8C-4AFE-A3BC-F1953A8F5A94}"/>
            </c:ext>
          </c:extLst>
        </c:ser>
        <c:dLbls>
          <c:showLegendKey val="0"/>
          <c:showVal val="0"/>
          <c:showCatName val="0"/>
          <c:showSerName val="0"/>
          <c:showPercent val="0"/>
          <c:showBubbleSize val="0"/>
        </c:dLbls>
        <c:axId val="274163736"/>
        <c:axId val="274164912"/>
      </c:scatterChart>
      <c:valAx>
        <c:axId val="274163736"/>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d2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74164912"/>
        <c:crosses val="autoZero"/>
        <c:crossBetween val="midCat"/>
      </c:valAx>
      <c:valAx>
        <c:axId val="274164912"/>
        <c:scaling>
          <c:orientation val="minMax"/>
          <c:min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Interfrange</a:t>
                </a:r>
                <a:r>
                  <a:rPr lang="fr-FR" baseline="0"/>
                  <a:t> (µm)</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7416373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Feuil1!$P$28:$P$31</c:f>
                <c:numCache>
                  <c:formatCode>General</c:formatCode>
                  <c:ptCount val="4"/>
                  <c:pt idx="0">
                    <c:v>1.3</c:v>
                  </c:pt>
                  <c:pt idx="1">
                    <c:v>1.3</c:v>
                  </c:pt>
                  <c:pt idx="2">
                    <c:v>1.3</c:v>
                  </c:pt>
                  <c:pt idx="3">
                    <c:v>2.1</c:v>
                  </c:pt>
                </c:numCache>
              </c:numRef>
            </c:plus>
            <c:minus>
              <c:numRef>
                <c:f>Feuil1!$P$28:$P$31</c:f>
                <c:numCache>
                  <c:formatCode>General</c:formatCode>
                  <c:ptCount val="4"/>
                  <c:pt idx="0">
                    <c:v>1.3</c:v>
                  </c:pt>
                  <c:pt idx="1">
                    <c:v>1.3</c:v>
                  </c:pt>
                  <c:pt idx="2">
                    <c:v>1.3</c:v>
                  </c:pt>
                  <c:pt idx="3">
                    <c:v>2.1</c:v>
                  </c:pt>
                </c:numCache>
              </c:numRef>
            </c:minus>
            <c:spPr>
              <a:noFill/>
              <a:ln w="9525" cap="flat" cmpd="sng" algn="ctr">
                <a:solidFill>
                  <a:schemeClr val="tx1">
                    <a:lumMod val="65000"/>
                    <a:lumOff val="35000"/>
                  </a:schemeClr>
                </a:solidFill>
                <a:round/>
              </a:ln>
              <a:effectLst/>
            </c:spPr>
          </c:errBars>
          <c:xVal>
            <c:numRef>
              <c:f>Feuil1!$C$30:$C$33</c:f>
              <c:numCache>
                <c:formatCode>General</c:formatCode>
                <c:ptCount val="4"/>
                <c:pt idx="0">
                  <c:v>10</c:v>
                </c:pt>
                <c:pt idx="1">
                  <c:v>20</c:v>
                </c:pt>
                <c:pt idx="2">
                  <c:v>30</c:v>
                </c:pt>
                <c:pt idx="3">
                  <c:v>35</c:v>
                </c:pt>
              </c:numCache>
            </c:numRef>
          </c:xVal>
          <c:yVal>
            <c:numRef>
              <c:f>Feuil1!$D$30:$D$33</c:f>
              <c:numCache>
                <c:formatCode>General</c:formatCode>
                <c:ptCount val="4"/>
                <c:pt idx="0">
                  <c:v>39.200000000000003</c:v>
                </c:pt>
                <c:pt idx="1">
                  <c:v>39.799999999999997</c:v>
                </c:pt>
                <c:pt idx="2">
                  <c:v>40.299999999999997</c:v>
                </c:pt>
                <c:pt idx="3">
                  <c:v>40.200000000000003</c:v>
                </c:pt>
              </c:numCache>
            </c:numRef>
          </c:yVal>
          <c:smooth val="0"/>
          <c:extLst xmlns:c16r2="http://schemas.microsoft.com/office/drawing/2015/06/chart">
            <c:ext xmlns:c16="http://schemas.microsoft.com/office/drawing/2014/chart" uri="{C3380CC4-5D6E-409C-BE32-E72D297353CC}">
              <c16:uniqueId val="{00000000-B1F8-44F2-A005-09DB0AC23E33}"/>
            </c:ext>
          </c:extLst>
        </c:ser>
        <c:dLbls>
          <c:showLegendKey val="0"/>
          <c:showVal val="0"/>
          <c:showCatName val="0"/>
          <c:showSerName val="0"/>
          <c:showPercent val="0"/>
          <c:showBubbleSize val="0"/>
        </c:dLbls>
        <c:axId val="274165696"/>
        <c:axId val="274166872"/>
      </c:scatterChart>
      <c:valAx>
        <c:axId val="27416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d2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74166872"/>
        <c:crosses val="autoZero"/>
        <c:crossBetween val="midCat"/>
      </c:valAx>
      <c:valAx>
        <c:axId val="274166872"/>
        <c:scaling>
          <c:orientation val="minMax"/>
          <c:max val="45"/>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Interfrange (µm)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7416569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0.11481</cdr:x>
      <cdr:y>0.4635</cdr:y>
    </cdr:from>
    <cdr:to>
      <cdr:x>0.95719</cdr:x>
      <cdr:y>0.46668</cdr:y>
    </cdr:to>
    <cdr:cxnSp macro="">
      <cdr:nvCxnSpPr>
        <cdr:cNvPr id="3" name="Connecteur droit 2"/>
        <cdr:cNvCxnSpPr/>
      </cdr:nvCxnSpPr>
      <cdr:spPr>
        <a:xfrm xmlns:a="http://schemas.openxmlformats.org/drawingml/2006/main" flipH="1" flipV="1">
          <a:off x="566383" y="996286"/>
          <a:ext cx="4155742" cy="6824"/>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0.11681</cdr:x>
      <cdr:y>0.3665</cdr:y>
    </cdr:from>
    <cdr:to>
      <cdr:x>0.95919</cdr:x>
      <cdr:y>0.36967</cdr:y>
    </cdr:to>
    <cdr:cxnSp macro="">
      <cdr:nvCxnSpPr>
        <cdr:cNvPr id="7" name="Connecteur droit 6"/>
        <cdr:cNvCxnSpPr/>
      </cdr:nvCxnSpPr>
      <cdr:spPr>
        <a:xfrm xmlns:a="http://schemas.openxmlformats.org/drawingml/2006/main" flipH="1" flipV="1">
          <a:off x="576239" y="787779"/>
          <a:ext cx="4155742" cy="6824"/>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4690A-2D0C-4AAA-B1F4-B6860F0F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Modele-rapportScientifique-2017(1)</Template>
  <TotalTime>978</TotalTime>
  <Pages>3</Pages>
  <Words>3336</Words>
  <Characters>18350</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
    </vt:vector>
  </TitlesOfParts>
  <Company>CREATIS</Company>
  <LinksUpToDate>false</LinksUpToDate>
  <CharactersWithSpaces>21643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Killian</dc:creator>
  <cp:keywords/>
  <cp:lastModifiedBy>33665219185</cp:lastModifiedBy>
  <cp:revision>190</cp:revision>
  <cp:lastPrinted>2019-03-20T19:24:00Z</cp:lastPrinted>
  <dcterms:created xsi:type="dcterms:W3CDTF">2019-03-12T21:20:00Z</dcterms:created>
  <dcterms:modified xsi:type="dcterms:W3CDTF">2020-01-01T20:07:00Z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